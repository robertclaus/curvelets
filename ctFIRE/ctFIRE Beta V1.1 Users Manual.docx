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36FE" w:rsidRPr="001B79D5" w:rsidRDefault="00D64AAC" w:rsidP="00537EAE">
      <w:pPr>
        <w:pStyle w:val="Title"/>
        <w:jc w:val="center"/>
        <w:rPr>
          <w:sz w:val="32"/>
          <w:szCs w:val="32"/>
        </w:rPr>
      </w:pPr>
      <w:r w:rsidRPr="001B79D5">
        <w:rPr>
          <w:sz w:val="32"/>
          <w:szCs w:val="32"/>
        </w:rPr>
        <w:t xml:space="preserve">ctFIRE </w:t>
      </w:r>
      <w:r w:rsidR="00EA3776" w:rsidRPr="001B79D5">
        <w:rPr>
          <w:sz w:val="32"/>
          <w:szCs w:val="32"/>
        </w:rPr>
        <w:t xml:space="preserve">Beta Version </w:t>
      </w:r>
      <w:r w:rsidR="001F44A9" w:rsidRPr="001B79D5">
        <w:rPr>
          <w:sz w:val="32"/>
          <w:szCs w:val="32"/>
        </w:rPr>
        <w:t>1.</w:t>
      </w:r>
      <w:r w:rsidRPr="001B79D5">
        <w:rPr>
          <w:sz w:val="32"/>
          <w:szCs w:val="32"/>
        </w:rPr>
        <w:t>1</w:t>
      </w:r>
      <w:r w:rsidR="006C0196" w:rsidRPr="001B79D5">
        <w:rPr>
          <w:sz w:val="32"/>
          <w:szCs w:val="32"/>
        </w:rPr>
        <w:t xml:space="preserve"> </w:t>
      </w:r>
      <w:r w:rsidR="00156D90" w:rsidRPr="001B79D5">
        <w:rPr>
          <w:sz w:val="32"/>
          <w:szCs w:val="32"/>
        </w:rPr>
        <w:t>User</w:t>
      </w:r>
      <w:ins w:id="0" w:author="youmap" w:date="2013-04-29T14:29:00Z">
        <w:r w:rsidR="00B46966">
          <w:rPr>
            <w:sz w:val="32"/>
            <w:szCs w:val="32"/>
          </w:rPr>
          <w:t>'</w:t>
        </w:r>
      </w:ins>
      <w:r w:rsidR="00156D90" w:rsidRPr="001B79D5">
        <w:rPr>
          <w:sz w:val="32"/>
          <w:szCs w:val="32"/>
        </w:rPr>
        <w:t>s Manual</w:t>
      </w:r>
      <w:ins w:id="1" w:author="youmap" w:date="2013-04-29T14:01:00Z">
        <w:r w:rsidR="00B44544">
          <w:rPr>
            <w:sz w:val="20"/>
            <w:szCs w:val="20"/>
          </w:rPr>
          <w:t xml:space="preserve"> </w:t>
        </w:r>
      </w:ins>
      <w:ins w:id="2" w:author="youmap" w:date="2013-04-29T14:00:00Z">
        <w:r w:rsidR="00B44544">
          <w:rPr>
            <w:sz w:val="20"/>
            <w:szCs w:val="20"/>
          </w:rPr>
          <w:t xml:space="preserve">(April </w:t>
        </w:r>
        <w:r w:rsidR="00B44544" w:rsidRPr="001B79D5">
          <w:rPr>
            <w:sz w:val="20"/>
            <w:szCs w:val="20"/>
          </w:rPr>
          <w:t>, 2013</w:t>
        </w:r>
      </w:ins>
      <w:ins w:id="3" w:author="youmap" w:date="2013-04-29T14:01:00Z">
        <w:r w:rsidR="00B44544">
          <w:rPr>
            <w:sz w:val="20"/>
            <w:szCs w:val="20"/>
          </w:rPr>
          <w:t>)</w:t>
        </w:r>
      </w:ins>
    </w:p>
    <w:p w:rsidR="001B79D5" w:rsidRPr="001B79D5" w:rsidRDefault="001B79D5" w:rsidP="001B79D5">
      <w:pPr>
        <w:jc w:val="center"/>
        <w:rPr>
          <w:sz w:val="20"/>
          <w:szCs w:val="20"/>
        </w:rPr>
      </w:pPr>
      <w:r w:rsidRPr="001B79D5">
        <w:rPr>
          <w:sz w:val="20"/>
          <w:szCs w:val="20"/>
        </w:rPr>
        <w:t>Yuming Liu and Jeremy Bredfeldt</w:t>
      </w:r>
      <w:ins w:id="4" w:author="youmap" w:date="2013-04-29T14:00:00Z">
        <w:r w:rsidR="00B44544" w:rsidRPr="00B44544">
          <w:rPr>
            <w:sz w:val="20"/>
            <w:szCs w:val="20"/>
          </w:rPr>
          <w:t xml:space="preserve"> </w:t>
        </w:r>
      </w:ins>
    </w:p>
    <w:p w:rsidR="00B44544" w:rsidRPr="001B79D5" w:rsidRDefault="0050733D" w:rsidP="00B44544">
      <w:pPr>
        <w:jc w:val="center"/>
        <w:rPr>
          <w:sz w:val="20"/>
          <w:szCs w:val="20"/>
        </w:rPr>
      </w:pPr>
      <w:r w:rsidRPr="001B79D5">
        <w:rPr>
          <w:sz w:val="20"/>
          <w:szCs w:val="20"/>
        </w:rPr>
        <w:t>Laboratory for Optical and Computational Instrumentation, UW-Madison</w:t>
      </w:r>
      <w:ins w:id="5" w:author="youmap" w:date="2013-04-29T14:00:00Z">
        <w:r w:rsidR="00B44544" w:rsidRPr="00B44544">
          <w:rPr>
            <w:sz w:val="20"/>
            <w:szCs w:val="20"/>
          </w:rPr>
          <w:t xml:space="preserve"> </w:t>
        </w:r>
      </w:ins>
      <w:moveToRangeStart w:id="6" w:author="youmap" w:date="2013-04-29T14:00:00Z" w:name="move355007360"/>
      <w:moveTo w:id="7" w:author="youmap" w:date="2013-04-29T14:00:00Z">
        <w:del w:id="8" w:author="youmap" w:date="2013-04-29T14:00:00Z">
          <w:r w:rsidR="00B44544" w:rsidDel="00B44544">
            <w:rPr>
              <w:sz w:val="20"/>
              <w:szCs w:val="20"/>
            </w:rPr>
            <w:delText xml:space="preserve">April </w:delText>
          </w:r>
          <w:r w:rsidR="00B44544" w:rsidRPr="001B79D5" w:rsidDel="00B44544">
            <w:rPr>
              <w:sz w:val="20"/>
              <w:szCs w:val="20"/>
            </w:rPr>
            <w:delText>, 2013</w:delText>
          </w:r>
        </w:del>
      </w:moveTo>
    </w:p>
    <w:moveToRangeEnd w:id="6"/>
    <w:p w:rsidR="0050733D" w:rsidRPr="001B79D5" w:rsidDel="00B44544" w:rsidRDefault="0050733D" w:rsidP="00537EAE">
      <w:pPr>
        <w:jc w:val="center"/>
        <w:rPr>
          <w:del w:id="9" w:author="youmap" w:date="2013-04-29T14:00:00Z"/>
          <w:sz w:val="20"/>
          <w:szCs w:val="20"/>
        </w:rPr>
      </w:pPr>
    </w:p>
    <w:p w:rsidR="007778B1" w:rsidRPr="001B79D5" w:rsidDel="00B44544" w:rsidRDefault="001B79D5" w:rsidP="00537EAE">
      <w:pPr>
        <w:jc w:val="center"/>
        <w:rPr>
          <w:sz w:val="20"/>
          <w:szCs w:val="20"/>
        </w:rPr>
      </w:pPr>
      <w:moveFromRangeStart w:id="10" w:author="youmap" w:date="2013-04-29T14:00:00Z" w:name="move355007360"/>
      <w:moveFrom w:id="11" w:author="youmap" w:date="2013-04-29T14:00:00Z">
        <w:r w:rsidDel="00B44544">
          <w:rPr>
            <w:sz w:val="20"/>
            <w:szCs w:val="20"/>
          </w:rPr>
          <w:t xml:space="preserve">April </w:t>
        </w:r>
        <w:r w:rsidR="007778B1" w:rsidRPr="001B79D5" w:rsidDel="00B44544">
          <w:rPr>
            <w:sz w:val="20"/>
            <w:szCs w:val="20"/>
          </w:rPr>
          <w:t>, 2013</w:t>
        </w:r>
      </w:moveFrom>
    </w:p>
    <w:moveFromRangeEnd w:id="10" w:displacedByCustomXml="next"/>
    <w:sdt>
      <w:sdtPr>
        <w:rPr>
          <w:rFonts w:asciiTheme="minorHAnsi" w:eastAsiaTheme="minorEastAsia" w:hAnsiTheme="minorHAnsi" w:cstheme="minorBidi"/>
          <w:b w:val="0"/>
          <w:bCs w:val="0"/>
          <w:sz w:val="24"/>
          <w:szCs w:val="24"/>
        </w:rPr>
        <w:id w:val="510936487"/>
        <w:docPartObj>
          <w:docPartGallery w:val="Table of Contents"/>
          <w:docPartUnique/>
        </w:docPartObj>
      </w:sdtPr>
      <w:sdtContent>
        <w:p w:rsidR="00391628" w:rsidRPr="00844C95" w:rsidRDefault="00391628" w:rsidP="00391628">
          <w:pPr>
            <w:pStyle w:val="Heading1"/>
            <w:numPr>
              <w:ilvl w:val="0"/>
              <w:numId w:val="0"/>
            </w:numPr>
            <w:rPr>
              <w:sz w:val="24"/>
              <w:szCs w:val="24"/>
            </w:rPr>
          </w:pPr>
        </w:p>
        <w:p w:rsidR="00B44544" w:rsidRDefault="001E20FA">
          <w:pPr>
            <w:pStyle w:val="TOC1"/>
            <w:tabs>
              <w:tab w:val="left" w:pos="440"/>
              <w:tab w:val="right" w:leader="dot" w:pos="9350"/>
            </w:tabs>
            <w:rPr>
              <w:ins w:id="12" w:author="youmap" w:date="2013-04-29T14:01:00Z"/>
              <w:noProof/>
              <w:lang w:eastAsia="zh-CN" w:bidi="ar-SA"/>
            </w:rPr>
          </w:pPr>
          <w:r w:rsidRPr="00844C95">
            <w:rPr>
              <w:sz w:val="24"/>
              <w:szCs w:val="24"/>
            </w:rPr>
            <w:fldChar w:fldCharType="begin"/>
          </w:r>
          <w:r w:rsidR="003C1618" w:rsidRPr="00844C95">
            <w:rPr>
              <w:sz w:val="24"/>
              <w:szCs w:val="24"/>
            </w:rPr>
            <w:instrText xml:space="preserve"> TOC \o "1-3" \h \z \u </w:instrText>
          </w:r>
          <w:r w:rsidRPr="00844C95">
            <w:rPr>
              <w:sz w:val="24"/>
              <w:szCs w:val="24"/>
            </w:rPr>
            <w:fldChar w:fldCharType="separate"/>
          </w:r>
          <w:ins w:id="13"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"_Toc355007407"</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1</w:t>
            </w:r>
            <w:r w:rsidR="00B44544">
              <w:rPr>
                <w:noProof/>
                <w:lang w:eastAsia="zh-CN" w:bidi="ar-SA"/>
              </w:rPr>
              <w:tab/>
            </w:r>
            <w:r w:rsidR="00B44544" w:rsidRPr="00137C4A">
              <w:rPr>
                <w:rStyle w:val="Hyperlink"/>
                <w:noProof/>
              </w:rPr>
              <w:t>Introduction</w:t>
            </w:r>
            <w:r w:rsidR="00B44544">
              <w:rPr>
                <w:noProof/>
                <w:webHidden/>
              </w:rPr>
              <w:tab/>
            </w:r>
            <w:r>
              <w:rPr>
                <w:noProof/>
                <w:webHidden/>
              </w:rPr>
              <w:fldChar w:fldCharType="begin"/>
            </w:r>
            <w:r w:rsidR="00B44544">
              <w:rPr>
                <w:noProof/>
                <w:webHidden/>
              </w:rPr>
              <w:instrText xml:space="preserve"> PAGEREF _Toc355007407 \h </w:instrText>
            </w:r>
          </w:ins>
          <w:r>
            <w:rPr>
              <w:noProof/>
              <w:webHidden/>
            </w:rPr>
          </w:r>
          <w:r>
            <w:rPr>
              <w:noProof/>
              <w:webHidden/>
            </w:rPr>
            <w:fldChar w:fldCharType="separate"/>
          </w:r>
          <w:ins w:id="14" w:author="youmap" w:date="2013-04-29T14:11:00Z">
            <w:r w:rsidR="00B44544">
              <w:rPr>
                <w:noProof/>
                <w:webHidden/>
              </w:rPr>
              <w:t>1</w:t>
            </w:r>
          </w:ins>
          <w:ins w:id="15" w:author="youmap" w:date="2013-04-29T14:01:00Z">
            <w:r>
              <w:rPr>
                <w:noProof/>
                <w:webHidden/>
              </w:rPr>
              <w:fldChar w:fldCharType="end"/>
            </w:r>
            <w:r w:rsidRPr="00137C4A">
              <w:rPr>
                <w:rStyle w:val="Hyperlink"/>
                <w:noProof/>
              </w:rPr>
              <w:fldChar w:fldCharType="end"/>
            </w:r>
          </w:ins>
        </w:p>
        <w:p w:rsidR="00B44544" w:rsidRDefault="001E20FA">
          <w:pPr>
            <w:pStyle w:val="TOC1"/>
            <w:tabs>
              <w:tab w:val="left" w:pos="440"/>
              <w:tab w:val="right" w:leader="dot" w:pos="9350"/>
            </w:tabs>
            <w:rPr>
              <w:ins w:id="16" w:author="youmap" w:date="2013-04-29T14:01:00Z"/>
              <w:noProof/>
              <w:lang w:eastAsia="zh-CN" w:bidi="ar-SA"/>
            </w:rPr>
          </w:pPr>
          <w:ins w:id="17"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"_Toc355007408"</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2</w:t>
            </w:r>
            <w:r w:rsidR="00B44544">
              <w:rPr>
                <w:noProof/>
                <w:lang w:eastAsia="zh-CN" w:bidi="ar-SA"/>
              </w:rPr>
              <w:tab/>
            </w:r>
            <w:r w:rsidR="00B44544" w:rsidRPr="00137C4A">
              <w:rPr>
                <w:rStyle w:val="Hyperlink"/>
                <w:noProof/>
              </w:rPr>
              <w:t>Flow chart of Beta v1.1</w:t>
            </w:r>
            <w:r w:rsidR="00B44544">
              <w:rPr>
                <w:noProof/>
                <w:webHidden/>
              </w:rPr>
              <w:tab/>
            </w:r>
            <w:r>
              <w:rPr>
                <w:noProof/>
                <w:webHidden/>
              </w:rPr>
              <w:fldChar w:fldCharType="begin"/>
            </w:r>
            <w:r w:rsidR="00B44544">
              <w:rPr>
                <w:noProof/>
                <w:webHidden/>
              </w:rPr>
              <w:instrText xml:space="preserve"> PAGEREF _Toc355007408 \h </w:instrText>
            </w:r>
          </w:ins>
          <w:r>
            <w:rPr>
              <w:noProof/>
              <w:webHidden/>
            </w:rPr>
          </w:r>
          <w:r>
            <w:rPr>
              <w:noProof/>
              <w:webHidden/>
            </w:rPr>
            <w:fldChar w:fldCharType="separate"/>
          </w:r>
          <w:ins w:id="18" w:author="youmap" w:date="2013-04-29T14:11:00Z">
            <w:r w:rsidR="00B44544">
              <w:rPr>
                <w:noProof/>
                <w:webHidden/>
              </w:rPr>
              <w:t>2</w:t>
            </w:r>
          </w:ins>
          <w:ins w:id="19" w:author="youmap" w:date="2013-04-29T14:01:00Z">
            <w:r>
              <w:rPr>
                <w:noProof/>
                <w:webHidden/>
              </w:rPr>
              <w:fldChar w:fldCharType="end"/>
            </w:r>
            <w:r w:rsidRPr="00137C4A">
              <w:rPr>
                <w:rStyle w:val="Hyperlink"/>
                <w:noProof/>
              </w:rPr>
              <w:fldChar w:fldCharType="end"/>
            </w:r>
          </w:ins>
        </w:p>
        <w:p w:rsidR="00B44544" w:rsidRDefault="001E20FA">
          <w:pPr>
            <w:pStyle w:val="TOC1"/>
            <w:tabs>
              <w:tab w:val="left" w:pos="440"/>
              <w:tab w:val="right" w:leader="dot" w:pos="9350"/>
            </w:tabs>
            <w:rPr>
              <w:ins w:id="20" w:author="youmap" w:date="2013-04-29T14:01:00Z"/>
              <w:noProof/>
              <w:lang w:eastAsia="zh-CN" w:bidi="ar-SA"/>
            </w:rPr>
          </w:pPr>
          <w:ins w:id="21"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"_Toc355007409"</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3</w:t>
            </w:r>
            <w:r w:rsidR="00B44544">
              <w:rPr>
                <w:noProof/>
                <w:lang w:eastAsia="zh-CN" w:bidi="ar-SA"/>
              </w:rPr>
              <w:tab/>
            </w:r>
            <w:r w:rsidR="00B44544" w:rsidRPr="00137C4A">
              <w:rPr>
                <w:rStyle w:val="Hyperlink"/>
                <w:noProof/>
              </w:rPr>
              <w:t>GUI control panel</w:t>
            </w:r>
            <w:r w:rsidR="00B44544">
              <w:rPr>
                <w:noProof/>
                <w:webHidden/>
              </w:rPr>
              <w:tab/>
            </w:r>
            <w:r>
              <w:rPr>
                <w:noProof/>
                <w:webHidden/>
              </w:rPr>
              <w:fldChar w:fldCharType="begin"/>
            </w:r>
            <w:r w:rsidR="00B44544">
              <w:rPr>
                <w:noProof/>
                <w:webHidden/>
              </w:rPr>
              <w:instrText xml:space="preserve"> PAGEREF _Toc355007409 \h </w:instrText>
            </w:r>
          </w:ins>
          <w:r>
            <w:rPr>
              <w:noProof/>
              <w:webHidden/>
            </w:rPr>
          </w:r>
          <w:r>
            <w:rPr>
              <w:noProof/>
              <w:webHidden/>
            </w:rPr>
            <w:fldChar w:fldCharType="separate"/>
          </w:r>
          <w:ins w:id="22" w:author="youmap" w:date="2013-04-29T14:11:00Z">
            <w:r w:rsidR="00B44544">
              <w:rPr>
                <w:noProof/>
                <w:webHidden/>
              </w:rPr>
              <w:t>3</w:t>
            </w:r>
          </w:ins>
          <w:ins w:id="23" w:author="youmap" w:date="2013-04-29T14:01:00Z">
            <w:r>
              <w:rPr>
                <w:noProof/>
                <w:webHidden/>
              </w:rPr>
              <w:fldChar w:fldCharType="end"/>
            </w:r>
            <w:r w:rsidRPr="00137C4A">
              <w:rPr>
                <w:rStyle w:val="Hyperlink"/>
                <w:noProof/>
              </w:rPr>
              <w:fldChar w:fldCharType="end"/>
            </w:r>
          </w:ins>
        </w:p>
        <w:p w:rsidR="00B44544" w:rsidRDefault="001E20FA">
          <w:pPr>
            <w:pStyle w:val="TOC1"/>
            <w:tabs>
              <w:tab w:val="left" w:pos="440"/>
              <w:tab w:val="right" w:leader="dot" w:pos="9350"/>
            </w:tabs>
            <w:rPr>
              <w:ins w:id="24" w:author="youmap" w:date="2013-04-29T14:01:00Z"/>
              <w:noProof/>
              <w:lang w:eastAsia="zh-CN" w:bidi="ar-SA"/>
            </w:rPr>
          </w:pPr>
          <w:ins w:id="25"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"_Toc355007410"</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4</w:t>
            </w:r>
            <w:r w:rsidR="00B44544">
              <w:rPr>
                <w:noProof/>
                <w:lang w:eastAsia="zh-CN" w:bidi="ar-SA"/>
              </w:rPr>
              <w:tab/>
            </w:r>
            <w:r w:rsidR="00B44544" w:rsidRPr="00137C4A">
              <w:rPr>
                <w:rStyle w:val="Hyperlink"/>
                <w:noProof/>
              </w:rPr>
              <w:t>Tutorials</w:t>
            </w:r>
            <w:r w:rsidR="00B44544">
              <w:rPr>
                <w:noProof/>
                <w:webHidden/>
              </w:rPr>
              <w:tab/>
            </w:r>
            <w:r>
              <w:rPr>
                <w:noProof/>
                <w:webHidden/>
              </w:rPr>
              <w:fldChar w:fldCharType="begin"/>
            </w:r>
            <w:r w:rsidR="00B44544">
              <w:rPr>
                <w:noProof/>
                <w:webHidden/>
              </w:rPr>
              <w:instrText xml:space="preserve"> PAGEREF _Toc355007410 \h </w:instrText>
            </w:r>
          </w:ins>
          <w:r>
            <w:rPr>
              <w:noProof/>
              <w:webHidden/>
            </w:rPr>
          </w:r>
          <w:r>
            <w:rPr>
              <w:noProof/>
              <w:webHidden/>
            </w:rPr>
            <w:fldChar w:fldCharType="separate"/>
          </w:r>
          <w:ins w:id="26" w:author="youmap" w:date="2013-04-29T14:11:00Z">
            <w:r w:rsidR="00B44544">
              <w:rPr>
                <w:noProof/>
                <w:webHidden/>
              </w:rPr>
              <w:t>6</w:t>
            </w:r>
          </w:ins>
          <w:ins w:id="27" w:author="youmap" w:date="2013-04-29T14:01:00Z">
            <w:r>
              <w:rPr>
                <w:noProof/>
                <w:webHidden/>
              </w:rPr>
              <w:fldChar w:fldCharType="end"/>
            </w:r>
            <w:r w:rsidRPr="00137C4A">
              <w:rPr>
                <w:rStyle w:val="Hyperlink"/>
                <w:noProof/>
              </w:rPr>
              <w:fldChar w:fldCharType="end"/>
            </w:r>
          </w:ins>
        </w:p>
        <w:p w:rsidR="00B44544" w:rsidRDefault="001E20FA">
          <w:pPr>
            <w:pStyle w:val="TOC2"/>
            <w:tabs>
              <w:tab w:val="left" w:pos="880"/>
              <w:tab w:val="right" w:leader="dot" w:pos="9350"/>
            </w:tabs>
            <w:rPr>
              <w:ins w:id="28" w:author="youmap" w:date="2013-04-29T14:01:00Z"/>
              <w:noProof/>
              <w:lang w:eastAsia="zh-CN" w:bidi="ar-SA"/>
            </w:rPr>
          </w:pPr>
          <w:ins w:id="29"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"_Toc355007411"</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4.1</w:t>
            </w:r>
            <w:r w:rsidR="00B44544">
              <w:rPr>
                <w:noProof/>
                <w:lang w:eastAsia="zh-CN" w:bidi="ar-SA"/>
              </w:rPr>
              <w:tab/>
            </w:r>
            <w:r w:rsidR="00B44544" w:rsidRPr="00137C4A">
              <w:rPr>
                <w:rStyle w:val="Hyperlink"/>
                <w:noProof/>
              </w:rPr>
              <w:t>Tutorial 1: fiber extraction and post-processing for a single image</w:t>
            </w:r>
            <w:r w:rsidR="00B44544">
              <w:rPr>
                <w:noProof/>
                <w:webHidden/>
              </w:rPr>
              <w:tab/>
            </w:r>
            <w:r>
              <w:rPr>
                <w:noProof/>
                <w:webHidden/>
              </w:rPr>
              <w:fldChar w:fldCharType="begin"/>
            </w:r>
            <w:r w:rsidR="00B44544">
              <w:rPr>
                <w:noProof/>
                <w:webHidden/>
              </w:rPr>
              <w:instrText xml:space="preserve"> PAGEREF _Toc355007411 \h </w:instrText>
            </w:r>
          </w:ins>
          <w:r>
            <w:rPr>
              <w:noProof/>
              <w:webHidden/>
            </w:rPr>
          </w:r>
          <w:r>
            <w:rPr>
              <w:noProof/>
              <w:webHidden/>
            </w:rPr>
            <w:fldChar w:fldCharType="separate"/>
          </w:r>
          <w:ins w:id="30" w:author="youmap" w:date="2013-04-29T14:11:00Z">
            <w:r w:rsidR="00B44544">
              <w:rPr>
                <w:noProof/>
                <w:webHidden/>
              </w:rPr>
              <w:t>6</w:t>
            </w:r>
          </w:ins>
          <w:ins w:id="31" w:author="youmap" w:date="2013-04-29T14:01:00Z">
            <w:r>
              <w:rPr>
                <w:noProof/>
                <w:webHidden/>
              </w:rPr>
              <w:fldChar w:fldCharType="end"/>
            </w:r>
            <w:r w:rsidRPr="00137C4A">
              <w:rPr>
                <w:rStyle w:val="Hyperlink"/>
                <w:noProof/>
              </w:rPr>
              <w:fldChar w:fldCharType="end"/>
            </w:r>
          </w:ins>
        </w:p>
        <w:p w:rsidR="00B44544" w:rsidRDefault="001E20FA">
          <w:pPr>
            <w:pStyle w:val="TOC2"/>
            <w:tabs>
              <w:tab w:val="left" w:pos="880"/>
              <w:tab w:val="right" w:leader="dot" w:pos="9350"/>
            </w:tabs>
            <w:rPr>
              <w:ins w:id="32" w:author="youmap" w:date="2013-04-29T14:01:00Z"/>
              <w:noProof/>
              <w:lang w:eastAsia="zh-CN" w:bidi="ar-SA"/>
            </w:rPr>
          </w:pPr>
          <w:ins w:id="33"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"_Toc355007412"</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4.2</w:t>
            </w:r>
            <w:r w:rsidR="00B44544">
              <w:rPr>
                <w:noProof/>
                <w:lang w:eastAsia="zh-CN" w:bidi="ar-SA"/>
              </w:rPr>
              <w:tab/>
            </w:r>
            <w:r w:rsidR="00B44544" w:rsidRPr="00137C4A">
              <w:rPr>
                <w:rStyle w:val="Hyperlink"/>
                <w:noProof/>
              </w:rPr>
              <w:t>Tutorial 2: fiber extraction for an image stack</w:t>
            </w:r>
            <w:r w:rsidR="00B44544">
              <w:rPr>
                <w:noProof/>
                <w:webHidden/>
              </w:rPr>
              <w:tab/>
            </w:r>
            <w:r>
              <w:rPr>
                <w:noProof/>
                <w:webHidden/>
              </w:rPr>
              <w:fldChar w:fldCharType="begin"/>
            </w:r>
            <w:r w:rsidR="00B44544">
              <w:rPr>
                <w:noProof/>
                <w:webHidden/>
              </w:rPr>
              <w:instrText xml:space="preserve"> PAGEREF _Toc355007412 \h </w:instrText>
            </w:r>
          </w:ins>
          <w:r>
            <w:rPr>
              <w:noProof/>
              <w:webHidden/>
            </w:rPr>
          </w:r>
          <w:r>
            <w:rPr>
              <w:noProof/>
              <w:webHidden/>
            </w:rPr>
            <w:fldChar w:fldCharType="separate"/>
          </w:r>
          <w:ins w:id="34" w:author="youmap" w:date="2013-04-29T14:11:00Z">
            <w:r w:rsidR="00B44544">
              <w:rPr>
                <w:noProof/>
                <w:webHidden/>
              </w:rPr>
              <w:t>15</w:t>
            </w:r>
          </w:ins>
          <w:ins w:id="35" w:author="youmap" w:date="2013-04-29T14:01:00Z">
            <w:r>
              <w:rPr>
                <w:noProof/>
                <w:webHidden/>
              </w:rPr>
              <w:fldChar w:fldCharType="end"/>
            </w:r>
            <w:r w:rsidRPr="00137C4A">
              <w:rPr>
                <w:rStyle w:val="Hyperlink"/>
                <w:noProof/>
              </w:rPr>
              <w:fldChar w:fldCharType="end"/>
            </w:r>
          </w:ins>
        </w:p>
        <w:p w:rsidR="00B44544" w:rsidRDefault="001E20FA">
          <w:pPr>
            <w:pStyle w:val="TOC2"/>
            <w:tabs>
              <w:tab w:val="left" w:pos="880"/>
              <w:tab w:val="right" w:leader="dot" w:pos="9350"/>
            </w:tabs>
            <w:rPr>
              <w:ins w:id="36" w:author="youmap" w:date="2013-04-29T14:01:00Z"/>
              <w:noProof/>
              <w:lang w:eastAsia="zh-CN" w:bidi="ar-SA"/>
            </w:rPr>
          </w:pPr>
          <w:ins w:id="37"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"_Toc355007413"</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4.3</w:t>
            </w:r>
            <w:r w:rsidR="00B44544">
              <w:rPr>
                <w:noProof/>
                <w:lang w:eastAsia="zh-CN" w:bidi="ar-SA"/>
              </w:rPr>
              <w:tab/>
            </w:r>
            <w:r w:rsidR="00B44544" w:rsidRPr="00137C4A">
              <w:rPr>
                <w:rStyle w:val="Hyperlink"/>
                <w:noProof/>
              </w:rPr>
              <w:t>Tutorial 3: fiber extraction for multiple images</w:t>
            </w:r>
            <w:r w:rsidR="00B44544">
              <w:rPr>
                <w:noProof/>
                <w:webHidden/>
              </w:rPr>
              <w:tab/>
            </w:r>
            <w:r>
              <w:rPr>
                <w:noProof/>
                <w:webHidden/>
              </w:rPr>
              <w:fldChar w:fldCharType="begin"/>
            </w:r>
            <w:r w:rsidR="00B44544">
              <w:rPr>
                <w:noProof/>
                <w:webHidden/>
              </w:rPr>
              <w:instrText xml:space="preserve"> PAGEREF _Toc355007413 \h </w:instrText>
            </w:r>
          </w:ins>
          <w:r>
            <w:rPr>
              <w:noProof/>
              <w:webHidden/>
            </w:rPr>
          </w:r>
          <w:r>
            <w:rPr>
              <w:noProof/>
              <w:webHidden/>
            </w:rPr>
            <w:fldChar w:fldCharType="separate"/>
          </w:r>
          <w:ins w:id="38" w:author="youmap" w:date="2013-04-29T14:11:00Z">
            <w:r w:rsidR="00B44544">
              <w:rPr>
                <w:noProof/>
                <w:webHidden/>
              </w:rPr>
              <w:t>18</w:t>
            </w:r>
          </w:ins>
          <w:ins w:id="39" w:author="youmap" w:date="2013-04-29T14:01:00Z">
            <w:r>
              <w:rPr>
                <w:noProof/>
                <w:webHidden/>
              </w:rPr>
              <w:fldChar w:fldCharType="end"/>
            </w:r>
            <w:r w:rsidRPr="00137C4A">
              <w:rPr>
                <w:rStyle w:val="Hyperlink"/>
                <w:noProof/>
              </w:rPr>
              <w:fldChar w:fldCharType="end"/>
            </w:r>
          </w:ins>
        </w:p>
        <w:p w:rsidR="00B44544" w:rsidRDefault="001E20FA">
          <w:pPr>
            <w:pStyle w:val="TOC2"/>
            <w:tabs>
              <w:tab w:val="left" w:pos="880"/>
              <w:tab w:val="right" w:leader="dot" w:pos="9350"/>
            </w:tabs>
            <w:rPr>
              <w:ins w:id="40" w:author="youmap" w:date="2013-04-29T14:01:00Z"/>
              <w:noProof/>
              <w:lang w:eastAsia="zh-CN" w:bidi="ar-SA"/>
            </w:rPr>
          </w:pPr>
          <w:ins w:id="41"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"_Toc355007414"</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4.4</w:t>
            </w:r>
            <w:r w:rsidR="00B44544">
              <w:rPr>
                <w:noProof/>
                <w:lang w:eastAsia="zh-CN" w:bidi="ar-SA"/>
              </w:rPr>
              <w:tab/>
            </w:r>
            <w:r w:rsidR="00B44544" w:rsidRPr="00137C4A">
              <w:rPr>
                <w:rStyle w:val="Hyperlink"/>
                <w:noProof/>
              </w:rPr>
              <w:t>Tutorial 4: post processing for a ".mat" file</w:t>
            </w:r>
            <w:r w:rsidR="00B44544">
              <w:rPr>
                <w:noProof/>
                <w:webHidden/>
              </w:rPr>
              <w:tab/>
            </w:r>
            <w:r>
              <w:rPr>
                <w:noProof/>
                <w:webHidden/>
              </w:rPr>
              <w:fldChar w:fldCharType="begin"/>
            </w:r>
            <w:r w:rsidR="00B44544">
              <w:rPr>
                <w:noProof/>
                <w:webHidden/>
              </w:rPr>
              <w:instrText xml:space="preserve"> PAGEREF _Toc355007414 \h </w:instrText>
            </w:r>
          </w:ins>
          <w:r>
            <w:rPr>
              <w:noProof/>
              <w:webHidden/>
            </w:rPr>
          </w:r>
          <w:r>
            <w:rPr>
              <w:noProof/>
              <w:webHidden/>
            </w:rPr>
            <w:fldChar w:fldCharType="separate"/>
          </w:r>
          <w:ins w:id="42" w:author="youmap" w:date="2013-04-29T14:11:00Z">
            <w:r w:rsidR="00B44544">
              <w:rPr>
                <w:noProof/>
                <w:webHidden/>
              </w:rPr>
              <w:t>19</w:t>
            </w:r>
          </w:ins>
          <w:ins w:id="43" w:author="youmap" w:date="2013-04-29T14:01:00Z">
            <w:r>
              <w:rPr>
                <w:noProof/>
                <w:webHidden/>
              </w:rPr>
              <w:fldChar w:fldCharType="end"/>
            </w:r>
            <w:r w:rsidRPr="00137C4A">
              <w:rPr>
                <w:rStyle w:val="Hyperlink"/>
                <w:noProof/>
              </w:rPr>
              <w:fldChar w:fldCharType="end"/>
            </w:r>
          </w:ins>
        </w:p>
        <w:p w:rsidR="00B44544" w:rsidRDefault="001E20FA">
          <w:pPr>
            <w:pStyle w:val="TOC1"/>
            <w:tabs>
              <w:tab w:val="left" w:pos="440"/>
              <w:tab w:val="right" w:leader="dot" w:pos="9350"/>
            </w:tabs>
            <w:rPr>
              <w:ins w:id="44" w:author="youmap" w:date="2013-04-29T14:01:00Z"/>
              <w:noProof/>
              <w:lang w:eastAsia="zh-CN" w:bidi="ar-SA"/>
            </w:rPr>
          </w:pPr>
          <w:ins w:id="45"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"_Toc355007417"</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5</w:t>
            </w:r>
            <w:r w:rsidR="00B44544">
              <w:rPr>
                <w:noProof/>
                <w:lang w:eastAsia="zh-CN" w:bidi="ar-SA"/>
              </w:rPr>
              <w:tab/>
            </w:r>
            <w:r w:rsidR="00B44544" w:rsidRPr="00137C4A">
              <w:rPr>
                <w:rStyle w:val="Hyperlink"/>
                <w:noProof/>
              </w:rPr>
              <w:t>Some tips</w:t>
            </w:r>
            <w:r w:rsidR="00B44544">
              <w:rPr>
                <w:noProof/>
                <w:webHidden/>
              </w:rPr>
              <w:tab/>
            </w:r>
            <w:r>
              <w:rPr>
                <w:noProof/>
                <w:webHidden/>
              </w:rPr>
              <w:fldChar w:fldCharType="begin"/>
            </w:r>
            <w:r w:rsidR="00B44544">
              <w:rPr>
                <w:noProof/>
                <w:webHidden/>
              </w:rPr>
              <w:instrText xml:space="preserve"> PAGEREF _Toc355007417 \h </w:instrText>
            </w:r>
          </w:ins>
          <w:r>
            <w:rPr>
              <w:noProof/>
              <w:webHidden/>
            </w:rPr>
          </w:r>
          <w:r>
            <w:rPr>
              <w:noProof/>
              <w:webHidden/>
            </w:rPr>
            <w:fldChar w:fldCharType="separate"/>
          </w:r>
          <w:ins w:id="46" w:author="youmap" w:date="2013-04-29T14:11:00Z">
            <w:r w:rsidR="00B44544">
              <w:rPr>
                <w:noProof/>
                <w:webHidden/>
              </w:rPr>
              <w:t>20</w:t>
            </w:r>
          </w:ins>
          <w:ins w:id="47" w:author="youmap" w:date="2013-04-29T14:01:00Z">
            <w:r>
              <w:rPr>
                <w:noProof/>
                <w:webHidden/>
              </w:rPr>
              <w:fldChar w:fldCharType="end"/>
            </w:r>
            <w:r w:rsidRPr="00137C4A">
              <w:rPr>
                <w:rStyle w:val="Hyperlink"/>
                <w:noProof/>
              </w:rPr>
              <w:fldChar w:fldCharType="end"/>
            </w:r>
          </w:ins>
        </w:p>
        <w:p w:rsidR="00B44544" w:rsidRDefault="001E20FA">
          <w:pPr>
            <w:pStyle w:val="TOC1"/>
            <w:tabs>
              <w:tab w:val="left" w:pos="440"/>
              <w:tab w:val="right" w:leader="dot" w:pos="9350"/>
            </w:tabs>
            <w:rPr>
              <w:ins w:id="48" w:author="youmap" w:date="2013-04-29T14:01:00Z"/>
              <w:noProof/>
              <w:lang w:eastAsia="zh-CN" w:bidi="ar-SA"/>
            </w:rPr>
          </w:pPr>
          <w:ins w:id="49" w:author="youmap" w:date="2013-04-29T14:01:00Z">
            <w:r w:rsidRPr="00137C4A">
              <w:rPr>
                <w:rStyle w:val="Hyperlink"/>
                <w:noProof/>
              </w:rPr>
              <w:fldChar w:fldCharType="begin"/>
            </w:r>
            <w:r w:rsidR="00B44544" w:rsidRPr="00137C4A">
              <w:rPr>
                <w:rStyle w:val="Hyperlink"/>
                <w:noProof/>
              </w:rPr>
              <w:instrText xml:space="preserve"> </w:instrText>
            </w:r>
            <w:r w:rsidR="00B44544">
              <w:rPr>
                <w:noProof/>
              </w:rPr>
              <w:instrText>HYPERLINK \l "_Toc355007419"</w:instrText>
            </w:r>
            <w:r w:rsidR="00B44544" w:rsidRPr="00137C4A">
              <w:rPr>
                <w:rStyle w:val="Hyperlink"/>
                <w:noProof/>
              </w:rPr>
              <w:instrText xml:space="preserve"> </w:instrText>
            </w:r>
            <w:r w:rsidRPr="00137C4A">
              <w:rPr>
                <w:rStyle w:val="Hyperlink"/>
                <w:noProof/>
              </w:rPr>
              <w:fldChar w:fldCharType="separate"/>
            </w:r>
            <w:r w:rsidR="00B44544" w:rsidRPr="00137C4A">
              <w:rPr>
                <w:rStyle w:val="Hyperlink"/>
                <w:noProof/>
              </w:rPr>
              <w:t>6</w:t>
            </w:r>
            <w:r w:rsidR="00B44544">
              <w:rPr>
                <w:noProof/>
                <w:lang w:eastAsia="zh-CN" w:bidi="ar-SA"/>
              </w:rPr>
              <w:tab/>
            </w:r>
            <w:r w:rsidR="00B44544" w:rsidRPr="00137C4A">
              <w:rPr>
                <w:rStyle w:val="Hyperlink"/>
                <w:noProof/>
              </w:rPr>
              <w:t>References</w:t>
            </w:r>
            <w:r w:rsidR="00B44544">
              <w:rPr>
                <w:noProof/>
                <w:webHidden/>
              </w:rPr>
              <w:tab/>
            </w:r>
            <w:r>
              <w:rPr>
                <w:noProof/>
                <w:webHidden/>
              </w:rPr>
              <w:fldChar w:fldCharType="begin"/>
            </w:r>
            <w:r w:rsidR="00B44544">
              <w:rPr>
                <w:noProof/>
                <w:webHidden/>
              </w:rPr>
              <w:instrText xml:space="preserve"> PAGEREF _Toc355007419 \h </w:instrText>
            </w:r>
          </w:ins>
          <w:r>
            <w:rPr>
              <w:noProof/>
              <w:webHidden/>
            </w:rPr>
          </w:r>
          <w:r>
            <w:rPr>
              <w:noProof/>
              <w:webHidden/>
            </w:rPr>
            <w:fldChar w:fldCharType="separate"/>
          </w:r>
          <w:ins w:id="50" w:author="youmap" w:date="2013-04-29T14:11:00Z">
            <w:r w:rsidR="00B44544">
              <w:rPr>
                <w:noProof/>
                <w:webHidden/>
              </w:rPr>
              <w:t>20</w:t>
            </w:r>
          </w:ins>
          <w:ins w:id="51" w:author="youmap" w:date="2013-04-29T14:01:00Z">
            <w:r>
              <w:rPr>
                <w:noProof/>
                <w:webHidden/>
              </w:rPr>
              <w:fldChar w:fldCharType="end"/>
            </w:r>
            <w:r w:rsidRPr="00137C4A">
              <w:rPr>
                <w:rStyle w:val="Hyperlink"/>
                <w:noProof/>
              </w:rPr>
              <w:fldChar w:fldCharType="end"/>
            </w:r>
          </w:ins>
        </w:p>
        <w:p w:rsidR="001B79D5" w:rsidDel="00596018" w:rsidRDefault="001E20FA">
          <w:pPr>
            <w:pStyle w:val="TOC1"/>
            <w:tabs>
              <w:tab w:val="left" w:pos="440"/>
              <w:tab w:val="right" w:leader="dot" w:pos="9350"/>
            </w:tabs>
            <w:rPr>
              <w:del w:id="52" w:author="youmap" w:date="2013-04-29T13:56:00Z"/>
              <w:noProof/>
              <w:lang w:eastAsia="zh-CN" w:bidi="ar-SA"/>
            </w:rPr>
          </w:pPr>
          <w:del w:id="53" w:author="youmap" w:date="2013-04-29T13:56:00Z">
            <w:r>
              <w:rPr>
                <w:rStyle w:val="Hyperlink"/>
                <w:noProof/>
              </w:rPr>
              <w:delText>1</w:delText>
            </w:r>
            <w:r w:rsidR="001B79D5" w:rsidDel="00596018">
              <w:rPr>
                <w:noProof/>
                <w:lang w:eastAsia="zh-CN" w:bidi="ar-SA"/>
              </w:rPr>
              <w:tab/>
            </w:r>
            <w:r>
              <w:rPr>
                <w:rStyle w:val="Hyperlink"/>
                <w:noProof/>
              </w:rPr>
              <w:delText>Introduction</w:delText>
            </w:r>
            <w:r w:rsidR="001B79D5" w:rsidDel="00596018">
              <w:rPr>
                <w:noProof/>
                <w:webHidden/>
              </w:rPr>
              <w:tab/>
              <w:delText>1</w:delText>
            </w:r>
          </w:del>
        </w:p>
        <w:p w:rsidR="001B79D5" w:rsidDel="00596018" w:rsidRDefault="001E20FA">
          <w:pPr>
            <w:pStyle w:val="TOC1"/>
            <w:tabs>
              <w:tab w:val="left" w:pos="440"/>
              <w:tab w:val="right" w:leader="dot" w:pos="9350"/>
            </w:tabs>
            <w:rPr>
              <w:del w:id="54" w:author="youmap" w:date="2013-04-29T13:56:00Z"/>
              <w:noProof/>
              <w:lang w:eastAsia="zh-CN" w:bidi="ar-SA"/>
            </w:rPr>
          </w:pPr>
          <w:del w:id="55" w:author="youmap" w:date="2013-04-29T13:56:00Z">
            <w:r>
              <w:rPr>
                <w:rStyle w:val="Hyperlink"/>
                <w:noProof/>
              </w:rPr>
              <w:delText>2</w:delText>
            </w:r>
            <w:r w:rsidR="001B79D5" w:rsidDel="00596018">
              <w:rPr>
                <w:noProof/>
                <w:lang w:eastAsia="zh-CN" w:bidi="ar-SA"/>
              </w:rPr>
              <w:tab/>
            </w:r>
            <w:r>
              <w:rPr>
                <w:rStyle w:val="Hyperlink"/>
                <w:noProof/>
              </w:rPr>
              <w:delText>Flow chart of Beta v1.1</w:delText>
            </w:r>
            <w:r w:rsidR="001B79D5" w:rsidDel="00596018">
              <w:rPr>
                <w:noProof/>
                <w:webHidden/>
              </w:rPr>
              <w:tab/>
              <w:delText>2</w:delText>
            </w:r>
          </w:del>
        </w:p>
        <w:p w:rsidR="001B79D5" w:rsidDel="00596018" w:rsidRDefault="001E20FA">
          <w:pPr>
            <w:pStyle w:val="TOC1"/>
            <w:tabs>
              <w:tab w:val="left" w:pos="440"/>
              <w:tab w:val="right" w:leader="dot" w:pos="9350"/>
            </w:tabs>
            <w:rPr>
              <w:del w:id="56" w:author="youmap" w:date="2013-04-29T13:56:00Z"/>
              <w:noProof/>
              <w:lang w:eastAsia="zh-CN" w:bidi="ar-SA"/>
            </w:rPr>
          </w:pPr>
          <w:del w:id="57" w:author="youmap" w:date="2013-04-29T13:56:00Z">
            <w:r>
              <w:rPr>
                <w:rStyle w:val="Hyperlink"/>
                <w:noProof/>
              </w:rPr>
              <w:delText>3</w:delText>
            </w:r>
            <w:r w:rsidR="001B79D5" w:rsidDel="00596018">
              <w:rPr>
                <w:noProof/>
                <w:lang w:eastAsia="zh-CN" w:bidi="ar-SA"/>
              </w:rPr>
              <w:tab/>
            </w:r>
            <w:r>
              <w:rPr>
                <w:rStyle w:val="Hyperlink"/>
                <w:noProof/>
              </w:rPr>
              <w:delText>GUI control panel</w:delText>
            </w:r>
            <w:r w:rsidR="001B79D5" w:rsidDel="00596018">
              <w:rPr>
                <w:noProof/>
                <w:webHidden/>
              </w:rPr>
              <w:tab/>
              <w:delText>3</w:delText>
            </w:r>
          </w:del>
        </w:p>
        <w:p w:rsidR="001B79D5" w:rsidDel="00596018" w:rsidRDefault="001E20FA">
          <w:pPr>
            <w:pStyle w:val="TOC1"/>
            <w:tabs>
              <w:tab w:val="left" w:pos="440"/>
              <w:tab w:val="right" w:leader="dot" w:pos="9350"/>
            </w:tabs>
            <w:rPr>
              <w:del w:id="58" w:author="youmap" w:date="2013-04-29T13:56:00Z"/>
              <w:noProof/>
              <w:lang w:eastAsia="zh-CN" w:bidi="ar-SA"/>
            </w:rPr>
          </w:pPr>
          <w:del w:id="59" w:author="youmap" w:date="2013-04-29T13:56:00Z">
            <w:r>
              <w:rPr>
                <w:rStyle w:val="Hyperlink"/>
                <w:noProof/>
              </w:rPr>
              <w:delText>4</w:delText>
            </w:r>
            <w:r w:rsidR="001B79D5" w:rsidDel="00596018">
              <w:rPr>
                <w:noProof/>
                <w:lang w:eastAsia="zh-CN" w:bidi="ar-SA"/>
              </w:rPr>
              <w:tab/>
            </w:r>
            <w:r>
              <w:rPr>
                <w:rStyle w:val="Hyperlink"/>
                <w:noProof/>
              </w:rPr>
              <w:delText>Tutorials</w:delText>
            </w:r>
            <w:r w:rsidR="001B79D5" w:rsidDel="00596018">
              <w:rPr>
                <w:noProof/>
                <w:webHidden/>
              </w:rPr>
              <w:tab/>
              <w:delText>6</w:delText>
            </w:r>
          </w:del>
        </w:p>
        <w:p w:rsidR="001B79D5" w:rsidDel="00596018" w:rsidRDefault="001E20FA">
          <w:pPr>
            <w:pStyle w:val="TOC2"/>
            <w:tabs>
              <w:tab w:val="left" w:pos="880"/>
              <w:tab w:val="right" w:leader="dot" w:pos="9350"/>
            </w:tabs>
            <w:rPr>
              <w:del w:id="60" w:author="youmap" w:date="2013-04-29T13:56:00Z"/>
              <w:noProof/>
              <w:lang w:eastAsia="zh-CN" w:bidi="ar-SA"/>
            </w:rPr>
          </w:pPr>
          <w:del w:id="61" w:author="youmap" w:date="2013-04-29T13:56:00Z">
            <w:r>
              <w:rPr>
                <w:rStyle w:val="Hyperlink"/>
                <w:noProof/>
              </w:rPr>
              <w:delText>4.1</w:delText>
            </w:r>
            <w:r w:rsidR="001B79D5" w:rsidDel="00596018">
              <w:rPr>
                <w:noProof/>
                <w:lang w:eastAsia="zh-CN" w:bidi="ar-SA"/>
              </w:rPr>
              <w:tab/>
            </w:r>
            <w:r>
              <w:rPr>
                <w:rStyle w:val="Hyperlink"/>
                <w:noProof/>
              </w:rPr>
              <w:delText>Tutorial 1: fiber extraction and post-processing for a single image</w:delText>
            </w:r>
            <w:r w:rsidR="001B79D5" w:rsidDel="00596018">
              <w:rPr>
                <w:noProof/>
                <w:webHidden/>
              </w:rPr>
              <w:tab/>
              <w:delText>6</w:delText>
            </w:r>
          </w:del>
        </w:p>
        <w:p w:rsidR="001B79D5" w:rsidDel="00596018" w:rsidRDefault="001E20FA">
          <w:pPr>
            <w:pStyle w:val="TOC2"/>
            <w:tabs>
              <w:tab w:val="left" w:pos="880"/>
              <w:tab w:val="right" w:leader="dot" w:pos="9350"/>
            </w:tabs>
            <w:rPr>
              <w:del w:id="62" w:author="youmap" w:date="2013-04-29T13:56:00Z"/>
              <w:noProof/>
              <w:lang w:eastAsia="zh-CN" w:bidi="ar-SA"/>
            </w:rPr>
          </w:pPr>
          <w:del w:id="63" w:author="youmap" w:date="2013-04-29T13:56:00Z">
            <w:r>
              <w:rPr>
                <w:rStyle w:val="Hyperlink"/>
                <w:noProof/>
              </w:rPr>
              <w:delText>4.2</w:delText>
            </w:r>
            <w:r w:rsidR="001B79D5" w:rsidDel="00596018">
              <w:rPr>
                <w:noProof/>
                <w:lang w:eastAsia="zh-CN" w:bidi="ar-SA"/>
              </w:rPr>
              <w:tab/>
            </w:r>
            <w:r>
              <w:rPr>
                <w:rStyle w:val="Hyperlink"/>
                <w:noProof/>
              </w:rPr>
              <w:delText>Tutorial 2: fiber extraction for an image stack</w:delText>
            </w:r>
            <w:r w:rsidR="001B79D5" w:rsidDel="00596018">
              <w:rPr>
                <w:noProof/>
                <w:webHidden/>
              </w:rPr>
              <w:tab/>
              <w:delText>15</w:delText>
            </w:r>
          </w:del>
        </w:p>
        <w:p w:rsidR="001B79D5" w:rsidDel="00596018" w:rsidRDefault="001E20FA">
          <w:pPr>
            <w:pStyle w:val="TOC2"/>
            <w:tabs>
              <w:tab w:val="left" w:pos="880"/>
              <w:tab w:val="right" w:leader="dot" w:pos="9350"/>
            </w:tabs>
            <w:rPr>
              <w:del w:id="64" w:author="youmap" w:date="2013-04-29T13:56:00Z"/>
              <w:noProof/>
              <w:lang w:eastAsia="zh-CN" w:bidi="ar-SA"/>
            </w:rPr>
          </w:pPr>
          <w:del w:id="65" w:author="youmap" w:date="2013-04-29T13:56:00Z">
            <w:r>
              <w:rPr>
                <w:rStyle w:val="Hyperlink"/>
                <w:noProof/>
              </w:rPr>
              <w:delText>4.3</w:delText>
            </w:r>
            <w:r w:rsidR="001B79D5" w:rsidDel="00596018">
              <w:rPr>
                <w:noProof/>
                <w:lang w:eastAsia="zh-CN" w:bidi="ar-SA"/>
              </w:rPr>
              <w:tab/>
            </w:r>
            <w:r>
              <w:rPr>
                <w:rStyle w:val="Hyperlink"/>
                <w:noProof/>
              </w:rPr>
              <w:delText>Tutorial 3: fiber extraction for multiple images</w:delText>
            </w:r>
            <w:r w:rsidR="001B79D5" w:rsidDel="00596018">
              <w:rPr>
                <w:noProof/>
                <w:webHidden/>
              </w:rPr>
              <w:tab/>
              <w:delText>18</w:delText>
            </w:r>
          </w:del>
        </w:p>
        <w:p w:rsidR="001B79D5" w:rsidDel="00596018" w:rsidRDefault="001E20FA">
          <w:pPr>
            <w:pStyle w:val="TOC2"/>
            <w:tabs>
              <w:tab w:val="left" w:pos="880"/>
              <w:tab w:val="right" w:leader="dot" w:pos="9350"/>
            </w:tabs>
            <w:rPr>
              <w:del w:id="66" w:author="youmap" w:date="2013-04-29T13:56:00Z"/>
              <w:noProof/>
              <w:lang w:eastAsia="zh-CN" w:bidi="ar-SA"/>
            </w:rPr>
          </w:pPr>
          <w:del w:id="67" w:author="youmap" w:date="2013-04-29T13:56:00Z">
            <w:r>
              <w:rPr>
                <w:rStyle w:val="Hyperlink"/>
                <w:noProof/>
              </w:rPr>
              <w:delText>4.4</w:delText>
            </w:r>
            <w:r w:rsidR="001B79D5" w:rsidDel="00596018">
              <w:rPr>
                <w:noProof/>
                <w:lang w:eastAsia="zh-CN" w:bidi="ar-SA"/>
              </w:rPr>
              <w:tab/>
            </w:r>
            <w:r>
              <w:rPr>
                <w:rStyle w:val="Hyperlink"/>
                <w:noProof/>
              </w:rPr>
              <w:delText>Tutorial 4: post processing for a ".mat" file</w:delText>
            </w:r>
            <w:r w:rsidR="001B79D5" w:rsidDel="00596018">
              <w:rPr>
                <w:noProof/>
                <w:webHidden/>
              </w:rPr>
              <w:tab/>
              <w:delText>19</w:delText>
            </w:r>
          </w:del>
        </w:p>
        <w:p w:rsidR="00844C95" w:rsidRPr="00844C95" w:rsidDel="00B44544" w:rsidRDefault="001E20FA">
          <w:pPr>
            <w:rPr>
              <w:del w:id="68" w:author="youmap" w:date="2013-04-29T13:59:00Z"/>
              <w:sz w:val="24"/>
              <w:szCs w:val="24"/>
            </w:rPr>
          </w:pPr>
          <w:r w:rsidRPr="00844C95">
            <w:rPr>
              <w:sz w:val="24"/>
              <w:szCs w:val="24"/>
            </w:rPr>
            <w:fldChar w:fldCharType="end"/>
          </w:r>
        </w:p>
        <w:p w:rsidR="00391628" w:rsidRPr="00844C95" w:rsidRDefault="001E20FA">
          <w:pPr>
            <w:rPr>
              <w:sz w:val="24"/>
              <w:szCs w:val="24"/>
            </w:rPr>
          </w:pPr>
        </w:p>
      </w:sdtContent>
    </w:sdt>
    <w:p w:rsidR="00431766" w:rsidRPr="00844C95" w:rsidRDefault="00431766" w:rsidP="00391628">
      <w:pPr>
        <w:pStyle w:val="Heading1"/>
        <w:rPr>
          <w:sz w:val="24"/>
          <w:szCs w:val="24"/>
        </w:rPr>
      </w:pPr>
      <w:bookmarkStart w:id="69" w:name="_Toc355007407"/>
      <w:r w:rsidRPr="00844C95">
        <w:rPr>
          <w:sz w:val="24"/>
          <w:szCs w:val="24"/>
        </w:rPr>
        <w:t>Introduction</w:t>
      </w:r>
      <w:bookmarkEnd w:id="69"/>
    </w:p>
    <w:p w:rsidR="00102BFD" w:rsidRPr="00844C95" w:rsidRDefault="00102BFD" w:rsidP="00102BFD">
      <w:pPr>
        <w:rPr>
          <w:sz w:val="24"/>
          <w:szCs w:val="24"/>
        </w:rPr>
      </w:pPr>
      <w:bookmarkStart w:id="70" w:name="OLE_LINK1"/>
      <w:bookmarkStart w:id="71" w:name="OLE_LINK2"/>
      <w:r w:rsidRPr="00844C95">
        <w:rPr>
          <w:sz w:val="24"/>
          <w:szCs w:val="24"/>
        </w:rPr>
        <w:t>The purpose of this standalone MATLAB package is to allow users to automatically extract and quantify the alignment of collagen fibers in an image. The program reads in image files, extract</w:t>
      </w:r>
      <w:r w:rsidR="003C1618" w:rsidRPr="00844C95">
        <w:rPr>
          <w:sz w:val="24"/>
          <w:szCs w:val="24"/>
        </w:rPr>
        <w:t>s the individual collagen fibers via ctFIRE ( curvelet transform  plus  FIRE algorithm) , which is an approach combining the advantage of the fast discrete curvelet transform</w:t>
      </w:r>
      <w:r w:rsidR="001E20FA" w:rsidRPr="00844C95">
        <w:rPr>
          <w:sz w:val="24"/>
          <w:szCs w:val="24"/>
        </w:rPr>
        <w:fldChar w:fldCharType="begin"/>
      </w:r>
      <w:r w:rsidR="00DD4746" w:rsidRPr="00844C95">
        <w:rPr>
          <w:sz w:val="24"/>
          <w:szCs w:val="24"/>
        </w:rPr>
        <w:instrText xml:space="preserve"> ADDIN ZOTERO_ITEM CSL_CITATION {"citationID":"15jjnmqt42","properties":{"formattedCitation":"[1]","plainCitation":"[1]"},"citationItems":[{"id":604,"uris":["http://zotero.org/users/881057/items/NEB22H72"],"uri":["http://zotero.org/users/881057/items/NEB22H72"],"itemData":{"id":604,"type":"webpage","title":"curvelet toolbox","URL":"http://www.curvelet.org/software.html","accessed":{"date-parts":[[2012,7,19]]}}}],"schema":"https://github.com/citation-style-language/schema/raw/master/csl-citation.json"} </w:instrText>
      </w:r>
      <w:r w:rsidR="001E20FA" w:rsidRPr="00844C95">
        <w:rPr>
          <w:sz w:val="24"/>
          <w:szCs w:val="24"/>
        </w:rPr>
        <w:fldChar w:fldCharType="separate"/>
      </w:r>
      <w:r w:rsidR="007A140D" w:rsidRPr="00844C95">
        <w:rPr>
          <w:rFonts w:ascii="Calibri" w:hAnsi="Calibri" w:cs="Calibri"/>
          <w:sz w:val="24"/>
          <w:szCs w:val="24"/>
        </w:rPr>
        <w:t>[1]</w:t>
      </w:r>
      <w:r w:rsidR="001E20FA" w:rsidRPr="00844C95">
        <w:rPr>
          <w:sz w:val="24"/>
          <w:szCs w:val="24"/>
        </w:rPr>
        <w:fldChar w:fldCharType="end"/>
      </w:r>
      <w:r w:rsidR="003C1618" w:rsidRPr="00844C95">
        <w:rPr>
          <w:sz w:val="24"/>
          <w:szCs w:val="24"/>
        </w:rPr>
        <w:t xml:space="preserve"> </w:t>
      </w:r>
      <w:r w:rsidR="00DD4746" w:rsidRPr="00844C95">
        <w:rPr>
          <w:sz w:val="24"/>
          <w:szCs w:val="24"/>
        </w:rPr>
        <w:t>f</w:t>
      </w:r>
      <w:r w:rsidRPr="00844C95">
        <w:rPr>
          <w:sz w:val="24"/>
          <w:szCs w:val="24"/>
        </w:rPr>
        <w:t xml:space="preserve">or denoising </w:t>
      </w:r>
      <w:r w:rsidR="0043532D" w:rsidRPr="00844C95">
        <w:rPr>
          <w:sz w:val="24"/>
          <w:szCs w:val="24"/>
        </w:rPr>
        <w:t xml:space="preserve">the image </w:t>
      </w:r>
      <w:r w:rsidR="003C1618" w:rsidRPr="00844C95">
        <w:rPr>
          <w:sz w:val="24"/>
          <w:szCs w:val="24"/>
        </w:rPr>
        <w:t xml:space="preserve">and enhancing the fiber edge features and the advantage of FIRE algorithm </w:t>
      </w:r>
      <w:r w:rsidR="001E20FA" w:rsidRPr="00844C95">
        <w:rPr>
          <w:sz w:val="24"/>
          <w:szCs w:val="24"/>
        </w:rPr>
        <w:fldChar w:fldCharType="begin"/>
      </w:r>
      <w:r w:rsidR="00DD4746" w:rsidRPr="00844C95">
        <w:rPr>
          <w:sz w:val="24"/>
          <w:szCs w:val="24"/>
        </w:rPr>
        <w:instrText xml:space="preserve"> ADDIN ZOTERO_ITEM CSL_CITATION {"citationID":"2gmr2bceaa","properties":{"formattedCitation":"[2]","plainCitation":"[2]"},"citationItems":[{"id":399,"uris":["http://zotero.org/users/881057/items/ASPDBPQ9"],"uri":["http://zotero.org/users/881057/items/ASPDBPQ9"],"itemData":{"id":399,"type":"article-journal","title":"An algorithm for extracting the network geometry of three-dimensional collagen gels","container-title":"Journal of Microscopy","page":"463–475","volume":"232","issue":"3","source":"Wiley Online Library","abstract":"The geometric structure of a biopolymer network impacts its mechanical and biological properties. In this paper, we develop an algorithm for extracting the network architecture of three-dimensional (3d) fluorescently labeled collagen gels, building on the initial work of Wu et al., (2003). Using artificially generated images, the network extraction algorithm is then validated for its ability to reconstruct the correct bulk properties of the network, including fiber length, persistence length, cross-link density, and shear modulus.","DOI":"10.1111/j.1365-2818.2008.02141.x","ISSN":"1365-2818","language":"en","author":[{"family":"Stein","given":"Andrew M."},{"family":"Vader","given":"David A."},{"family":"Jawerth","given":"Louise M."},{"family":"Weitz","given":"David A."},{"family":"Sander","given":"Leonard M."}],"issued":{"date-parts":[[2008]]},"accessed":{"date-parts":[[2012,7,17]]}}}],"schema":"https://github.com/citation-style-language/schema/raw/master/csl-citation.json"} </w:instrText>
      </w:r>
      <w:r w:rsidR="001E20FA" w:rsidRPr="00844C95">
        <w:rPr>
          <w:sz w:val="24"/>
          <w:szCs w:val="24"/>
        </w:rPr>
        <w:fldChar w:fldCharType="separate"/>
      </w:r>
      <w:r w:rsidR="007A140D" w:rsidRPr="00844C95">
        <w:rPr>
          <w:rFonts w:ascii="Calibri" w:hAnsi="Calibri" w:cs="Calibri"/>
          <w:sz w:val="24"/>
          <w:szCs w:val="24"/>
        </w:rPr>
        <w:t>[2]</w:t>
      </w:r>
      <w:r w:rsidR="001E20FA" w:rsidRPr="00844C95">
        <w:rPr>
          <w:sz w:val="24"/>
          <w:szCs w:val="24"/>
        </w:rPr>
        <w:fldChar w:fldCharType="end"/>
      </w:r>
      <w:r w:rsidRPr="00844C95">
        <w:rPr>
          <w:sz w:val="24"/>
          <w:szCs w:val="24"/>
        </w:rPr>
        <w:t xml:space="preserve"> for extracting individual fiber</w:t>
      </w:r>
      <w:r w:rsidR="00CD4F77" w:rsidRPr="00844C95">
        <w:rPr>
          <w:sz w:val="24"/>
          <w:szCs w:val="24"/>
        </w:rPr>
        <w:t>s</w:t>
      </w:r>
      <w:r w:rsidR="003C1618" w:rsidRPr="00844C95">
        <w:rPr>
          <w:sz w:val="24"/>
          <w:szCs w:val="24"/>
        </w:rPr>
        <w:t xml:space="preserve">, and returns the segmented fibers along with descriptive statistics, such as fiber angle and length histograms as well as other optional outputs. The output may be displayed on the screen and/or written to .xlsx files. </w:t>
      </w:r>
    </w:p>
    <w:p w:rsidR="00CB705A" w:rsidRPr="00844C95" w:rsidRDefault="003C1618">
      <w:pPr>
        <w:rPr>
          <w:sz w:val="24"/>
          <w:szCs w:val="24"/>
        </w:rPr>
      </w:pPr>
      <w:r w:rsidRPr="00844C95">
        <w:rPr>
          <w:sz w:val="24"/>
          <w:szCs w:val="24"/>
        </w:rPr>
        <w:t xml:space="preserve">In the ctFIRE program, the user can choose to run FIRE, ctFIRE or both of them. Parameters to run FIRE and ctFIRE have default  values and are also adjustable via GUI . Optional outputs include: overlaid image of  the  segmented fibers on the original image and the CT reconstructed image, figure of the fiber angle histogram, figure of the fiber length histogram, or fiber angle value and fiber length value spreadsheets.  The detailed information about  the </w:t>
      </w:r>
      <w:r w:rsidRPr="00844C95">
        <w:rPr>
          <w:sz w:val="24"/>
          <w:szCs w:val="24"/>
        </w:rPr>
        <w:lastRenderedPageBreak/>
        <w:t>parameters and output of ctFIRE is automatically saved in .mat binary format for a later post-processing.</w:t>
      </w:r>
      <w:bookmarkEnd w:id="70"/>
      <w:bookmarkEnd w:id="71"/>
    </w:p>
    <w:p w:rsidR="00330924" w:rsidRPr="00844C95" w:rsidRDefault="00D716C9" w:rsidP="00330924">
      <w:pPr>
        <w:pStyle w:val="Heading1"/>
        <w:rPr>
          <w:sz w:val="24"/>
          <w:szCs w:val="24"/>
        </w:rPr>
      </w:pPr>
      <w:bookmarkStart w:id="72" w:name="_Toc355007408"/>
      <w:r w:rsidRPr="00844C95">
        <w:rPr>
          <w:sz w:val="24"/>
          <w:szCs w:val="24"/>
        </w:rPr>
        <w:t>F</w:t>
      </w:r>
      <w:r w:rsidR="00330924" w:rsidRPr="00844C95">
        <w:rPr>
          <w:sz w:val="24"/>
          <w:szCs w:val="24"/>
        </w:rPr>
        <w:t>low chart</w:t>
      </w:r>
      <w:r w:rsidR="00844C95" w:rsidRPr="00844C95">
        <w:rPr>
          <w:sz w:val="24"/>
          <w:szCs w:val="24"/>
        </w:rPr>
        <w:t xml:space="preserve"> of Beta v1.1</w:t>
      </w:r>
      <w:bookmarkEnd w:id="72"/>
    </w:p>
    <w:p w:rsidR="00EA3776" w:rsidRPr="00844C95" w:rsidRDefault="001E20FA" w:rsidP="00EA3776">
      <w:pPr>
        <w:rPr>
          <w:sz w:val="24"/>
          <w:szCs w:val="24"/>
        </w:rPr>
      </w:pPr>
      <w:r>
        <w:rPr>
          <w:sz w:val="24"/>
          <w:szCs w:val="24"/>
        </w:rPr>
      </w:r>
      <w:r>
        <w:rPr>
          <w:sz w:val="24"/>
          <w:szCs w:val="24"/>
        </w:rPr>
        <w:pict>
          <v:group id="_x0000_s1089" editas="canvas" style="width:496.8pt;height:631.35pt;mso-position-horizontal-relative:char;mso-position-vertical-relative:line" coordorigin="1440,1444" coordsize="9936,12627">
            <o:lock v:ext="edit" aspectratio="t"/>
            <v:shape id="_x0000_s1088" type="#_x0000_t75" style="position:absolute;left:1440;top:1444;width:9936;height:12627" o:preferrelative="f">
              <v:fill o:detectmouseclick="t"/>
              <v:path o:extrusionok="t" o:connecttype="none"/>
              <o:lock v:ext="edit" text="t"/>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74" type="#_x0000_t176" style="position:absolute;left:4752;top:1588;width:2016;height:576">
              <v:textbox style="mso-next-textbox:#_x0000_s1074">
                <w:txbxContent>
                  <w:p w:rsidR="007B10C3" w:rsidRPr="00970C04" w:rsidRDefault="007B10C3" w:rsidP="00C97FF3">
                    <w:pPr>
                      <w:jc w:val="center"/>
                      <w:rPr>
                        <w:sz w:val="21"/>
                        <w:szCs w:val="21"/>
                      </w:rPr>
                    </w:pPr>
                    <w:r w:rsidRPr="00970C04">
                      <w:rPr>
                        <w:sz w:val="21"/>
                        <w:szCs w:val="21"/>
                      </w:rPr>
                      <w:t>load image/</w:t>
                    </w:r>
                    <w:r w:rsidR="007B60A2" w:rsidRPr="00970C04">
                      <w:rPr>
                        <w:sz w:val="21"/>
                        <w:szCs w:val="21"/>
                      </w:rPr>
                      <w:t>file</w:t>
                    </w:r>
                  </w:p>
                </w:txbxContent>
              </v:textbox>
            </v:shape>
            <v:shapetype id="_x0000_t110" coordsize="21600,21600" o:spt="110" path="m10800,l,10800,10800,21600,21600,10800xe">
              <v:stroke joinstyle="miter"/>
              <v:path gradientshapeok="t" o:connecttype="rect" textboxrect="5400,5400,16200,16200"/>
            </v:shapetype>
            <v:shape id="_x0000_s1090" type="#_x0000_t110" style="position:absolute;left:4752;top:2452;width:2016;height:1152">
              <v:textbox style="mso-next-textbox:#_x0000_s1090">
                <w:txbxContent>
                  <w:p w:rsidR="00686738" w:rsidRPr="00970C04" w:rsidRDefault="00686738" w:rsidP="00C97FF3">
                    <w:pPr>
                      <w:rPr>
                        <w:sz w:val="21"/>
                        <w:szCs w:val="21"/>
                      </w:rPr>
                    </w:pPr>
                    <w:r w:rsidRPr="00970C04">
                      <w:rPr>
                        <w:sz w:val="21"/>
                        <w:szCs w:val="21"/>
                      </w:rPr>
                      <w:t>batch mode</w:t>
                    </w:r>
                    <w:r w:rsidR="0048680F" w:rsidRPr="00970C04">
                      <w:rPr>
                        <w:sz w:val="21"/>
                        <w:szCs w:val="21"/>
                      </w:rPr>
                      <w:t>?</w:t>
                    </w:r>
                  </w:p>
                </w:txbxContent>
              </v:textbox>
            </v:shape>
            <v:shape id="_x0000_s1091" type="#_x0000_t110" style="position:absolute;left:1872;top:2596;width:2304;height:864">
              <v:textbox style="mso-next-textbox:#_x0000_s1091">
                <w:txbxContent>
                  <w:p w:rsidR="00686738" w:rsidRPr="00970C04" w:rsidRDefault="00686738" w:rsidP="00C97FF3">
                    <w:pPr>
                      <w:rPr>
                        <w:sz w:val="21"/>
                        <w:szCs w:val="21"/>
                      </w:rPr>
                    </w:pPr>
                    <w:r w:rsidRPr="00970C04">
                      <w:rPr>
                        <w:sz w:val="21"/>
                        <w:szCs w:val="21"/>
                      </w:rPr>
                      <w:t>.mat file</w:t>
                    </w:r>
                    <w:r w:rsidR="0048680F" w:rsidRPr="00970C04">
                      <w:rPr>
                        <w:sz w:val="21"/>
                        <w:szCs w:val="21"/>
                      </w:rPr>
                      <w:t>?</w:t>
                    </w:r>
                  </w:p>
                </w:txbxContent>
              </v:textbox>
            </v:shape>
            <v:shapetype id="_x0000_t109" coordsize="21600,21600" o:spt="109" path="m,l,21600r21600,l21600,xe">
              <v:stroke joinstyle="miter"/>
              <v:path gradientshapeok="t" o:connecttype="rect"/>
            </v:shapetype>
            <v:shape id="_x0000_s1093" type="#_x0000_t109" style="position:absolute;left:4464;top:5188;width:3168;height:1152">
              <v:textbox style="mso-next-textbox:#_x0000_s1093">
                <w:txbxContent>
                  <w:p w:rsidR="00B269AE" w:rsidRPr="00970C04" w:rsidRDefault="00686738" w:rsidP="00C97FF3">
                    <w:pPr>
                      <w:rPr>
                        <w:sz w:val="21"/>
                        <w:szCs w:val="21"/>
                      </w:rPr>
                    </w:pPr>
                    <w:r w:rsidRPr="00970C04">
                      <w:rPr>
                        <w:sz w:val="21"/>
                        <w:szCs w:val="21"/>
                      </w:rPr>
                      <w:t>select run mode and ctFIRE parameters</w:t>
                    </w:r>
                    <w:r w:rsidR="00B269AE" w:rsidRPr="00970C04">
                      <w:rPr>
                        <w:sz w:val="21"/>
                        <w:szCs w:val="21"/>
                      </w:rPr>
                      <w:t xml:space="preserve">, configure output figures and files </w:t>
                    </w:r>
                  </w:p>
                  <w:p w:rsidR="00686738" w:rsidRPr="00970C04" w:rsidRDefault="00686738" w:rsidP="00C97FF3">
                    <w:pPr>
                      <w:rPr>
                        <w:sz w:val="21"/>
                        <w:szCs w:val="21"/>
                      </w:rPr>
                    </w:pPr>
                  </w:p>
                </w:txbxContent>
              </v:textbox>
            </v:shape>
            <v:shape id="_x0000_s1095" type="#_x0000_t109" style="position:absolute;left:4752;top:6916;width:2592;height:864">
              <v:textbox style="mso-next-textbox:#_x0000_s1095">
                <w:txbxContent>
                  <w:p w:rsidR="00686738" w:rsidRPr="00970C04" w:rsidRDefault="00924633" w:rsidP="00C97FF3">
                    <w:pPr>
                      <w:jc w:val="center"/>
                      <w:rPr>
                        <w:sz w:val="21"/>
                        <w:szCs w:val="21"/>
                      </w:rPr>
                    </w:pPr>
                    <w:r>
                      <w:rPr>
                        <w:sz w:val="21"/>
                        <w:szCs w:val="21"/>
                      </w:rPr>
                      <w:t>f</w:t>
                    </w:r>
                    <w:r w:rsidR="00961AD8" w:rsidRPr="00970C04">
                      <w:rPr>
                        <w:sz w:val="21"/>
                        <w:szCs w:val="21"/>
                      </w:rPr>
                      <w:t>iber extraction</w:t>
                    </w:r>
                    <w:r w:rsidR="0087141B" w:rsidRPr="00970C04">
                      <w:rPr>
                        <w:sz w:val="21"/>
                        <w:szCs w:val="21"/>
                      </w:rPr>
                      <w:t xml:space="preserve"> for a single image</w:t>
                    </w:r>
                  </w:p>
                  <w:p w:rsidR="00686738" w:rsidRPr="00970C04" w:rsidRDefault="00686738" w:rsidP="00C97FF3">
                    <w:pPr>
                      <w:rPr>
                        <w:sz w:val="21"/>
                        <w:szCs w:val="21"/>
                      </w:rPr>
                    </w:pPr>
                  </w:p>
                </w:txbxContent>
              </v:textbox>
            </v:shape>
            <v:shape id="_x0000_s1097" type="#_x0000_t110" style="position:absolute;left:2160;top:3748;width:1728;height:1296">
              <v:textbox style="mso-next-textbox:#_x0000_s1097">
                <w:txbxContent>
                  <w:p w:rsidR="00686738" w:rsidRPr="00970C04" w:rsidRDefault="00924633" w:rsidP="00C97FF3">
                    <w:pPr>
                      <w:rPr>
                        <w:sz w:val="21"/>
                        <w:szCs w:val="21"/>
                      </w:rPr>
                    </w:pPr>
                    <w:r>
                      <w:rPr>
                        <w:sz w:val="21"/>
                        <w:szCs w:val="21"/>
                      </w:rPr>
                      <w:t>i</w:t>
                    </w:r>
                    <w:r w:rsidR="00686738" w:rsidRPr="00970C04">
                      <w:rPr>
                        <w:sz w:val="21"/>
                        <w:szCs w:val="21"/>
                      </w:rPr>
                      <w:t xml:space="preserve">mage </w:t>
                    </w:r>
                    <w:r w:rsidR="00E17DA7" w:rsidRPr="00970C04">
                      <w:rPr>
                        <w:sz w:val="21"/>
                        <w:szCs w:val="21"/>
                      </w:rPr>
                      <w:t>s</w:t>
                    </w:r>
                    <w:r w:rsidR="00686738" w:rsidRPr="00970C04">
                      <w:rPr>
                        <w:sz w:val="21"/>
                        <w:szCs w:val="21"/>
                      </w:rPr>
                      <w:t>tack?</w:t>
                    </w:r>
                  </w:p>
                </w:txbxContent>
              </v:textbox>
            </v:shape>
            <v:shape id="_x0000_s1098" type="#_x0000_t110" style="position:absolute;left:4176;top:12244;width:3456;height:732">
              <v:textbox style="mso-next-textbox:#_x0000_s1098">
                <w:txbxContent>
                  <w:p w:rsidR="00686738" w:rsidRPr="00970C04" w:rsidRDefault="00924633" w:rsidP="00C97FF3">
                    <w:pPr>
                      <w:rPr>
                        <w:sz w:val="21"/>
                        <w:szCs w:val="21"/>
                      </w:rPr>
                    </w:pPr>
                    <w:r>
                      <w:rPr>
                        <w:sz w:val="21"/>
                        <w:szCs w:val="21"/>
                      </w:rPr>
                      <w:t>p</w:t>
                    </w:r>
                    <w:r w:rsidR="00292ED0" w:rsidRPr="00970C04">
                      <w:rPr>
                        <w:sz w:val="21"/>
                        <w:szCs w:val="21"/>
                      </w:rPr>
                      <w:t>ost p</w:t>
                    </w:r>
                    <w:r w:rsidR="00686738" w:rsidRPr="00970C04">
                      <w:rPr>
                        <w:sz w:val="21"/>
                        <w:szCs w:val="21"/>
                      </w:rPr>
                      <w:t>rocessing?</w:t>
                    </w:r>
                  </w:p>
                </w:txbxContent>
              </v:textbox>
            </v:shape>
            <v:shape id="_x0000_s1099" type="#_x0000_t109" style="position:absolute;left:4752;top:8068;width:2592;height:1728">
              <v:textbox style="mso-next-textbox:#_x0000_s1099">
                <w:txbxContent>
                  <w:p w:rsidR="00686738" w:rsidRPr="00970C04" w:rsidRDefault="00B269AE" w:rsidP="00C97FF3">
                    <w:pPr>
                      <w:rPr>
                        <w:sz w:val="21"/>
                        <w:szCs w:val="21"/>
                      </w:rPr>
                    </w:pPr>
                    <w:r w:rsidRPr="00970C04">
                      <w:rPr>
                        <w:sz w:val="21"/>
                        <w:szCs w:val="21"/>
                      </w:rPr>
                      <w:t>save  .mat results</w:t>
                    </w:r>
                    <w:r w:rsidR="00B908A4" w:rsidRPr="00970C04">
                      <w:rPr>
                        <w:sz w:val="21"/>
                        <w:szCs w:val="21"/>
                      </w:rPr>
                      <w:t xml:space="preserve"> and parameters</w:t>
                    </w:r>
                    <w:r w:rsidRPr="00970C04">
                      <w:rPr>
                        <w:sz w:val="21"/>
                        <w:szCs w:val="21"/>
                      </w:rPr>
                      <w:t xml:space="preserve"> ,</w:t>
                    </w:r>
                    <w:r w:rsidR="00686738" w:rsidRPr="00970C04">
                      <w:rPr>
                        <w:sz w:val="21"/>
                        <w:szCs w:val="21"/>
                      </w:rPr>
                      <w:t xml:space="preserve"> output like overlaid image , fiber angle, fiber length histograms </w:t>
                    </w:r>
                  </w:p>
                </w:txbxContent>
              </v:textbox>
            </v:shape>
            <v:shape id="_x0000_s1100" type="#_x0000_t176" style="position:absolute;left:5184;top:13252;width:1440;height:548">
              <v:textbox style="mso-next-textbox:#_x0000_s1100">
                <w:txbxContent>
                  <w:p w:rsidR="00686738" w:rsidRPr="00970C04" w:rsidRDefault="00924633" w:rsidP="00C97FF3">
                    <w:pPr>
                      <w:jc w:val="center"/>
                      <w:rPr>
                        <w:sz w:val="21"/>
                        <w:szCs w:val="21"/>
                      </w:rPr>
                    </w:pPr>
                    <w:r>
                      <w:rPr>
                        <w:sz w:val="21"/>
                        <w:szCs w:val="21"/>
                      </w:rPr>
                      <w:t>r</w:t>
                    </w:r>
                    <w:r w:rsidR="00686738" w:rsidRPr="00970C04">
                      <w:rPr>
                        <w:sz w:val="21"/>
                        <w:szCs w:val="21"/>
                      </w:rPr>
                      <w:t>eset</w:t>
                    </w:r>
                    <w:r>
                      <w:rPr>
                        <w:sz w:val="21"/>
                        <w:szCs w:val="21"/>
                      </w:rPr>
                      <w:t>/e</w:t>
                    </w:r>
                    <w:r w:rsidR="00B202E9" w:rsidRPr="00970C04">
                      <w:rPr>
                        <w:sz w:val="21"/>
                        <w:szCs w:val="21"/>
                      </w:rPr>
                      <w:t>nd</w:t>
                    </w:r>
                  </w:p>
                  <w:p w:rsidR="00686738" w:rsidRPr="00970C04" w:rsidRDefault="00686738" w:rsidP="00C97FF3">
                    <w:pPr>
                      <w:rPr>
                        <w:sz w:val="21"/>
                        <w:szCs w:val="21"/>
                      </w:rPr>
                    </w:pPr>
                  </w:p>
                </w:txbxContent>
              </v:textbox>
            </v:shape>
            <v:shapetype id="_x0000_t32" coordsize="21600,21600" o:spt="32" o:oned="t" path="m,l21600,21600e" filled="f">
              <v:path arrowok="t" fillok="f" o:connecttype="none"/>
              <o:lock v:ext="edit" shapetype="t"/>
            </v:shapetype>
            <v:shape id="_x0000_s1105" type="#_x0000_t32" style="position:absolute;left:5760;top:2164;width:1;height:288" o:connectortype="straight">
              <v:stroke endarrow="block"/>
            </v:shape>
            <v:shape id="_x0000_s1106" type="#_x0000_t32" style="position:absolute;left:4176;top:3028;width:576;height:1;flip:x" o:connectortype="straight">
              <v:stroke endarrow="block"/>
            </v:shape>
            <v:shape id="_x0000_s1107" type="#_x0000_t32" style="position:absolute;left:3024;top:3460;width:1;height:288" o:connectortype="straight">
              <v:stroke endarrow="block"/>
            </v:shape>
            <v:shape id="_x0000_s1111" type="#_x0000_t32" style="position:absolute;left:6048;top:7780;width:1;height:288" o:connectortype="straight">
              <v:stroke endarrow="block"/>
            </v:shape>
            <v:shape id="_x0000_s1114" type="#_x0000_t32" style="position:absolute;left:5904;top:12976;width:1;height:276" o:connectortype="straight">
              <v:stroke endarrow="block"/>
            </v:shape>
            <v:shapetype id="_x0000_t202" coordsize="21600,21600" o:spt="202" path="m,l,21600r21600,l21600,xe">
              <v:stroke joinstyle="miter"/>
              <v:path gradientshapeok="t" o:connecttype="rect"/>
            </v:shapetype>
            <v:shape id="_x0000_s1116" type="#_x0000_t202" style="position:absolute;left:4320;top:2740;width:432;height:576" filled="f" stroked="f">
              <v:textbox style="mso-next-textbox:#_x0000_s1116">
                <w:txbxContent>
                  <w:p w:rsidR="0048680F" w:rsidRPr="00970C04" w:rsidRDefault="0048680F" w:rsidP="00C97FF3">
                    <w:pPr>
                      <w:rPr>
                        <w:sz w:val="21"/>
                        <w:szCs w:val="21"/>
                      </w:rPr>
                    </w:pPr>
                    <w:r w:rsidRPr="00970C04">
                      <w:rPr>
                        <w:sz w:val="21"/>
                        <w:szCs w:val="21"/>
                      </w:rPr>
                      <w:t>N</w:t>
                    </w:r>
                  </w:p>
                </w:txbxContent>
              </v:textbox>
            </v:shape>
            <v:shape id="_x0000_s1117" type="#_x0000_t202" style="position:absolute;left:3888;top:4036;width:432;height:432" filled="f" stroked="f">
              <v:textbox style="mso-next-textbox:#_x0000_s1117">
                <w:txbxContent>
                  <w:p w:rsidR="0048680F" w:rsidRPr="00970C04" w:rsidRDefault="0048680F" w:rsidP="00C97FF3">
                    <w:pPr>
                      <w:rPr>
                        <w:sz w:val="21"/>
                        <w:szCs w:val="21"/>
                      </w:rPr>
                    </w:pPr>
                    <w:r w:rsidRPr="00970C04">
                      <w:rPr>
                        <w:sz w:val="21"/>
                        <w:szCs w:val="21"/>
                      </w:rPr>
                      <w:t>N</w:t>
                    </w:r>
                  </w:p>
                </w:txbxContent>
              </v:textbox>
            </v:shape>
            <v:shape id="_x0000_s1120" type="#_x0000_t202" style="position:absolute;left:9627;top:11646;width:432;height:432" filled="f" stroked="f">
              <v:textbox style="mso-next-textbox:#_x0000_s1120">
                <w:txbxContent>
                  <w:p w:rsidR="0048680F" w:rsidRPr="00970C04" w:rsidRDefault="0048680F" w:rsidP="00C97FF3">
                    <w:pPr>
                      <w:rPr>
                        <w:sz w:val="21"/>
                        <w:szCs w:val="21"/>
                      </w:rPr>
                    </w:pPr>
                    <w:r w:rsidRPr="00970C04">
                      <w:rPr>
                        <w:sz w:val="21"/>
                        <w:szCs w:val="21"/>
                      </w:rPr>
                      <w:t>N</w:t>
                    </w:r>
                  </w:p>
                </w:txbxContent>
              </v:textbox>
            </v:shape>
            <v:shape id="_x0000_s1122" type="#_x0000_t109" style="position:absolute;left:9110;top:10084;width:1680;height:1296">
              <v:textbox style="mso-next-textbox:#_x0000_s1122">
                <w:txbxContent>
                  <w:p w:rsidR="00961AD8" w:rsidRPr="00970C04" w:rsidRDefault="00924633" w:rsidP="00C97FF3">
                    <w:pPr>
                      <w:rPr>
                        <w:sz w:val="21"/>
                        <w:szCs w:val="21"/>
                      </w:rPr>
                    </w:pPr>
                    <w:r>
                      <w:rPr>
                        <w:sz w:val="21"/>
                        <w:szCs w:val="21"/>
                      </w:rPr>
                      <w:t>l</w:t>
                    </w:r>
                    <w:r w:rsidR="00961AD8" w:rsidRPr="00970C04">
                      <w:rPr>
                        <w:sz w:val="21"/>
                        <w:szCs w:val="21"/>
                      </w:rPr>
                      <w:t xml:space="preserve">oad fiber extraction .mat results  </w:t>
                    </w:r>
                  </w:p>
                  <w:p w:rsidR="00961AD8" w:rsidRPr="00970C04" w:rsidRDefault="00961AD8" w:rsidP="00C97FF3">
                    <w:pPr>
                      <w:rPr>
                        <w:sz w:val="21"/>
                        <w:szCs w:val="21"/>
                      </w:rPr>
                    </w:pPr>
                  </w:p>
                </w:txbxContent>
              </v:textbox>
            </v:shape>
            <v:shape id="_x0000_s1121" type="#_x0000_t109" style="position:absolute;left:9094;top:8148;width:1699;height:1558">
              <v:textbox style="mso-next-textbox:#_x0000_s1121">
                <w:txbxContent>
                  <w:p w:rsidR="00961AD8" w:rsidRPr="00970C04" w:rsidRDefault="00C95FF6" w:rsidP="00C97FF3">
                    <w:pPr>
                      <w:rPr>
                        <w:sz w:val="21"/>
                        <w:szCs w:val="21"/>
                      </w:rPr>
                    </w:pPr>
                    <w:r w:rsidRPr="00970C04">
                      <w:rPr>
                        <w:sz w:val="21"/>
                        <w:szCs w:val="21"/>
                      </w:rPr>
                      <w:t>update/</w:t>
                    </w:r>
                    <w:r w:rsidR="0073172A" w:rsidRPr="00970C04">
                      <w:rPr>
                        <w:sz w:val="21"/>
                        <w:szCs w:val="21"/>
                      </w:rPr>
                      <w:t>load</w:t>
                    </w:r>
                    <w:r w:rsidR="00961AD8" w:rsidRPr="00970C04">
                      <w:rPr>
                        <w:sz w:val="21"/>
                        <w:szCs w:val="21"/>
                      </w:rPr>
                      <w:t xml:space="preserve"> </w:t>
                    </w:r>
                    <w:r w:rsidR="00B908A4" w:rsidRPr="00970C04">
                      <w:rPr>
                        <w:sz w:val="21"/>
                        <w:szCs w:val="21"/>
                      </w:rPr>
                      <w:t xml:space="preserve">the </w:t>
                    </w:r>
                    <w:r w:rsidRPr="00970C04">
                      <w:rPr>
                        <w:sz w:val="21"/>
                        <w:szCs w:val="21"/>
                      </w:rPr>
                      <w:t>c</w:t>
                    </w:r>
                    <w:r w:rsidR="00B908A4" w:rsidRPr="00970C04">
                      <w:rPr>
                        <w:sz w:val="21"/>
                        <w:szCs w:val="21"/>
                      </w:rPr>
                      <w:t xml:space="preserve">onfiguration of </w:t>
                    </w:r>
                    <w:r w:rsidR="00961AD8" w:rsidRPr="00970C04">
                      <w:rPr>
                        <w:sz w:val="21"/>
                        <w:szCs w:val="21"/>
                      </w:rPr>
                      <w:t xml:space="preserve">output figures and files </w:t>
                    </w:r>
                  </w:p>
                  <w:p w:rsidR="00961AD8" w:rsidRPr="00970C04" w:rsidRDefault="00961AD8" w:rsidP="00C97FF3">
                    <w:pPr>
                      <w:rPr>
                        <w:sz w:val="21"/>
                        <w:szCs w:val="21"/>
                      </w:rPr>
                    </w:pPr>
                  </w:p>
                </w:txbxContent>
              </v:textbox>
            </v:shape>
            <v:shape id="_x0000_s1126" type="#_x0000_t202" style="position:absolute;left:3024;top:9508;width:432;height:432" filled="f" stroked="f">
              <v:textbox style="mso-next-textbox:#_x0000_s1126">
                <w:txbxContent>
                  <w:p w:rsidR="00961AD8" w:rsidRPr="00970C04" w:rsidRDefault="00961AD8" w:rsidP="00C97FF3">
                    <w:pPr>
                      <w:rPr>
                        <w:sz w:val="21"/>
                        <w:szCs w:val="21"/>
                      </w:rPr>
                    </w:pPr>
                    <w:r w:rsidRPr="00970C04">
                      <w:rPr>
                        <w:sz w:val="21"/>
                        <w:szCs w:val="21"/>
                      </w:rPr>
                      <w:t>Y</w:t>
                    </w:r>
                  </w:p>
                </w:txbxContent>
              </v:textbox>
            </v:shape>
            <v:shape id="_x0000_s1127" type="#_x0000_t109" style="position:absolute;left:2160;top:5332;width:1728;height:864">
              <v:textbox style="mso-next-textbox:#_x0000_s1127">
                <w:txbxContent>
                  <w:p w:rsidR="00961AD8" w:rsidRPr="00970C04" w:rsidRDefault="00961AD8" w:rsidP="00C97FF3">
                    <w:pPr>
                      <w:rPr>
                        <w:sz w:val="21"/>
                        <w:szCs w:val="21"/>
                      </w:rPr>
                    </w:pPr>
                    <w:r w:rsidRPr="00970C04">
                      <w:rPr>
                        <w:sz w:val="21"/>
                        <w:szCs w:val="21"/>
                      </w:rPr>
                      <w:t>select slices range</w:t>
                    </w:r>
                  </w:p>
                </w:txbxContent>
              </v:textbox>
            </v:shape>
            <v:shape id="_x0000_s1132" type="#_x0000_t110" style="position:absolute;left:1728;top:10084;width:2754;height:1296">
              <v:textbox style="mso-next-textbox:#_x0000_s1132">
                <w:txbxContent>
                  <w:p w:rsidR="0011050C" w:rsidRPr="00970C04" w:rsidRDefault="00924633" w:rsidP="00C97FF3">
                    <w:pPr>
                      <w:rPr>
                        <w:sz w:val="21"/>
                        <w:szCs w:val="21"/>
                      </w:rPr>
                    </w:pPr>
                    <w:r>
                      <w:rPr>
                        <w:sz w:val="21"/>
                        <w:szCs w:val="21"/>
                      </w:rPr>
                      <w:t>i</w:t>
                    </w:r>
                    <w:r w:rsidR="003C160B" w:rsidRPr="00970C04">
                      <w:rPr>
                        <w:sz w:val="21"/>
                        <w:szCs w:val="21"/>
                      </w:rPr>
                      <w:t>mage stack or batch mode?</w:t>
                    </w:r>
                  </w:p>
                </w:txbxContent>
              </v:textbox>
            </v:shape>
            <v:shape id="_x0000_s1140" type="#_x0000_t32" style="position:absolute;left:3105;top:9220;width:1;height:864;flip:y" o:connectortype="straight">
              <v:stroke endarrow="block"/>
            </v:shape>
            <v:shape id="_x0000_s1141" type="#_x0000_t202" style="position:absolute;left:8065;top:11360;width:432;height:384" filled="f" stroked="f">
              <v:textbox style="mso-next-textbox:#_x0000_s1141">
                <w:txbxContent>
                  <w:p w:rsidR="003C4F1A" w:rsidRPr="00970C04" w:rsidRDefault="003C4F1A" w:rsidP="00C97FF3">
                    <w:pPr>
                      <w:rPr>
                        <w:sz w:val="21"/>
                        <w:szCs w:val="21"/>
                      </w:rPr>
                    </w:pPr>
                    <w:r w:rsidRPr="00970C04">
                      <w:rPr>
                        <w:sz w:val="21"/>
                        <w:szCs w:val="21"/>
                      </w:rPr>
                      <w:t>N</w:t>
                    </w:r>
                  </w:p>
                </w:txbxContent>
              </v:textbox>
            </v:shape>
            <v:shape id="_x0000_s1142" type="#_x0000_t202" style="position:absolute;left:3005;top:3411;width:432;height:384" filled="f" stroked="f">
              <v:textbox style="mso-next-textbox:#_x0000_s1142">
                <w:txbxContent>
                  <w:p w:rsidR="003C4F1A" w:rsidRPr="00970C04" w:rsidRDefault="003C4F1A" w:rsidP="00C97FF3">
                    <w:pPr>
                      <w:rPr>
                        <w:sz w:val="21"/>
                        <w:szCs w:val="21"/>
                      </w:rPr>
                    </w:pPr>
                    <w:r w:rsidRPr="00970C04">
                      <w:rPr>
                        <w:sz w:val="21"/>
                        <w:szCs w:val="21"/>
                      </w:rPr>
                      <w:t>N</w:t>
                    </w:r>
                  </w:p>
                </w:txbxContent>
              </v:textbox>
            </v:shape>
            <v:shape id="_x0000_s1143" type="#_x0000_t202" style="position:absolute;left:8751;top:10372;width:432;height:432" filled="f" stroked="f">
              <v:textbox style="mso-next-textbox:#_x0000_s1143">
                <w:txbxContent>
                  <w:p w:rsidR="003C4F1A" w:rsidRPr="00970C04" w:rsidRDefault="003C4F1A" w:rsidP="00C97FF3">
                    <w:pPr>
                      <w:rPr>
                        <w:sz w:val="21"/>
                        <w:szCs w:val="21"/>
                      </w:rPr>
                    </w:pPr>
                    <w:r w:rsidRPr="00970C04">
                      <w:rPr>
                        <w:sz w:val="21"/>
                        <w:szCs w:val="21"/>
                      </w:rPr>
                      <w:t>Y</w:t>
                    </w:r>
                  </w:p>
                </w:txbxContent>
              </v:textbox>
            </v:shape>
            <v:shape id="_x0000_s1144" type="#_x0000_t202" style="position:absolute;left:6768;top:2596;width:432;height:432" filled="f" stroked="f">
              <v:textbox style="mso-next-textbox:#_x0000_s1144">
                <w:txbxContent>
                  <w:p w:rsidR="003C4F1A" w:rsidRPr="00970C04" w:rsidRDefault="003C4F1A" w:rsidP="00C97FF3">
                    <w:pPr>
                      <w:rPr>
                        <w:sz w:val="21"/>
                        <w:szCs w:val="21"/>
                      </w:rPr>
                    </w:pPr>
                    <w:r w:rsidRPr="00970C04">
                      <w:rPr>
                        <w:sz w:val="21"/>
                        <w:szCs w:val="21"/>
                      </w:rPr>
                      <w:t>Y</w:t>
                    </w:r>
                  </w:p>
                </w:txbxContent>
              </v:textbox>
            </v:shape>
            <v:shape id="_x0000_s1145" type="#_x0000_t109" style="position:absolute;left:7916;top:5407;width:1440;height:698">
              <v:textbox style="mso-next-textbox:#_x0000_s1145">
                <w:txbxContent>
                  <w:p w:rsidR="003C4F1A" w:rsidRPr="00970C04" w:rsidRDefault="003C4F1A" w:rsidP="00C97FF3">
                    <w:pPr>
                      <w:rPr>
                        <w:sz w:val="21"/>
                        <w:szCs w:val="21"/>
                      </w:rPr>
                    </w:pPr>
                    <w:r w:rsidRPr="00970C04">
                      <w:rPr>
                        <w:sz w:val="21"/>
                        <w:szCs w:val="21"/>
                      </w:rPr>
                      <w:t xml:space="preserve">get </w:t>
                    </w:r>
                    <w:r w:rsidR="00F96F6E" w:rsidRPr="00970C04">
                      <w:rPr>
                        <w:sz w:val="21"/>
                        <w:szCs w:val="21"/>
                      </w:rPr>
                      <w:t>image</w:t>
                    </w:r>
                    <w:r w:rsidR="008A73BF" w:rsidRPr="00970C04">
                      <w:rPr>
                        <w:sz w:val="21"/>
                        <w:szCs w:val="21"/>
                      </w:rPr>
                      <w:t xml:space="preserve"> </w:t>
                    </w:r>
                    <w:r w:rsidR="007C7D21">
                      <w:rPr>
                        <w:sz w:val="21"/>
                        <w:szCs w:val="21"/>
                      </w:rPr>
                      <w:t xml:space="preserve"> files </w:t>
                    </w:r>
                    <w:r w:rsidR="008A73BF" w:rsidRPr="00970C04">
                      <w:rPr>
                        <w:sz w:val="21"/>
                        <w:szCs w:val="21"/>
                      </w:rPr>
                      <w:t>number</w:t>
                    </w:r>
                  </w:p>
                </w:txbxContent>
              </v:textbox>
            </v:shape>
            <v:shape id="_x0000_s1148" type="#_x0000_t202" style="position:absolute;left:3024;top:4900;width:432;height:432" filled="f" stroked="f">
              <v:textbox style="mso-next-textbox:#_x0000_s1148">
                <w:txbxContent>
                  <w:p w:rsidR="00E17DA7" w:rsidRPr="00970C04" w:rsidRDefault="00E17DA7" w:rsidP="00C97FF3">
                    <w:pPr>
                      <w:rPr>
                        <w:sz w:val="21"/>
                        <w:szCs w:val="21"/>
                      </w:rPr>
                    </w:pPr>
                    <w:r w:rsidRPr="00970C04">
                      <w:rPr>
                        <w:sz w:val="21"/>
                        <w:szCs w:val="21"/>
                      </w:rPr>
                      <w:t>Y</w:t>
                    </w:r>
                  </w:p>
                </w:txbxContent>
              </v:textbox>
            </v:shape>
            <v:shape id="_x0000_s1150" type="#_x0000_t110" style="position:absolute;left:7629;top:2596;width:2016;height:864">
              <v:textbox style="mso-next-textbox:#_x0000_s1150">
                <w:txbxContent>
                  <w:p w:rsidR="00E17DA7" w:rsidRPr="00970C04" w:rsidRDefault="00E17DA7" w:rsidP="00C97FF3">
                    <w:pPr>
                      <w:rPr>
                        <w:sz w:val="21"/>
                        <w:szCs w:val="21"/>
                      </w:rPr>
                    </w:pPr>
                    <w:r w:rsidRPr="00970C04">
                      <w:rPr>
                        <w:sz w:val="21"/>
                        <w:szCs w:val="21"/>
                      </w:rPr>
                      <w:t>.mat file?</w:t>
                    </w:r>
                  </w:p>
                </w:txbxContent>
              </v:textbox>
            </v:shape>
            <v:shape id="_x0000_s1152" type="#_x0000_t32" style="position:absolute;left:6768;top:3028;width:861;height:1" o:connectortype="straight">
              <v:stroke endarrow="block"/>
            </v:shape>
            <v:shape id="_x0000_s1157" type="#_x0000_t32" style="position:absolute;left:5761;top:6627;width:576;height:1;rotation:90" o:connectortype="elbow" adj="-226800,-1,-226800">
              <v:stroke endarrow="block"/>
            </v:shape>
            <v:shape id="_x0000_s1162" type="#_x0000_t32" style="position:absolute;left:9944;top:9706;width:6;height:378;flip:x y" o:connectortype="straight">
              <v:stroke endarrow="block"/>
            </v:shape>
            <v:shape id="_x0000_s1165" type="#_x0000_t202" style="position:absolute;left:9561;top:2665;width:432;height:432" filled="f" stroked="f">
              <v:textbox style="mso-next-textbox:#_x0000_s1165">
                <w:txbxContent>
                  <w:p w:rsidR="000A759E" w:rsidRPr="00970C04" w:rsidRDefault="000A759E" w:rsidP="00C97FF3">
                    <w:pPr>
                      <w:rPr>
                        <w:sz w:val="21"/>
                        <w:szCs w:val="21"/>
                      </w:rPr>
                    </w:pPr>
                    <w:r w:rsidRPr="00970C04">
                      <w:rPr>
                        <w:sz w:val="21"/>
                        <w:szCs w:val="21"/>
                      </w:rPr>
                      <w:t>Y</w:t>
                    </w:r>
                  </w:p>
                </w:txbxContent>
              </v:textbox>
            </v:shape>
            <v:shape id="_x0000_s1166" type="#_x0000_t202" style="position:absolute;left:9325;top:4046;width:432;height:432" filled="f" stroked="f">
              <v:textbox style="mso-next-textbox:#_x0000_s1166">
                <w:txbxContent>
                  <w:p w:rsidR="000A759E" w:rsidRPr="00970C04" w:rsidRDefault="000A759E" w:rsidP="00C97FF3">
                    <w:pPr>
                      <w:rPr>
                        <w:sz w:val="21"/>
                        <w:szCs w:val="21"/>
                      </w:rPr>
                    </w:pPr>
                    <w:r w:rsidRPr="00970C04">
                      <w:rPr>
                        <w:sz w:val="21"/>
                        <w:szCs w:val="21"/>
                      </w:rPr>
                      <w:t>Y</w:t>
                    </w:r>
                  </w:p>
                </w:txbxContent>
              </v:textbox>
            </v:shape>
            <v:shape id="_x0000_s1167" type="#_x0000_t202" style="position:absolute;left:1584;top:2740;width:432;height:432" filled="f" stroked="f">
              <v:textbox style="mso-next-textbox:#_x0000_s1167">
                <w:txbxContent>
                  <w:p w:rsidR="000A759E" w:rsidRPr="0048680F" w:rsidRDefault="000A759E" w:rsidP="00C97FF3">
                    <w:pPr>
                      <w:rPr>
                        <w:sz w:val="18"/>
                        <w:szCs w:val="18"/>
                      </w:rPr>
                    </w:pPr>
                    <w:r>
                      <w:rPr>
                        <w:sz w:val="18"/>
                        <w:szCs w:val="18"/>
                      </w:rPr>
                      <w:t>Y</w:t>
                    </w:r>
                  </w:p>
                </w:txbxContent>
              </v:textbox>
            </v:shape>
            <v:shape id="_x0000_s1173" type="#_x0000_t109" style="position:absolute;left:9180;top:6177;width:1440;height:1008">
              <v:textbox style="mso-next-textbox:#_x0000_s1173">
                <w:txbxContent>
                  <w:p w:rsidR="00F96F6E" w:rsidRPr="00970C04" w:rsidRDefault="00F96F6E" w:rsidP="00C97FF3">
                    <w:pPr>
                      <w:jc w:val="center"/>
                      <w:rPr>
                        <w:sz w:val="21"/>
                        <w:szCs w:val="21"/>
                      </w:rPr>
                    </w:pPr>
                    <w:r w:rsidRPr="00970C04">
                      <w:rPr>
                        <w:sz w:val="21"/>
                        <w:szCs w:val="21"/>
                      </w:rPr>
                      <w:t>get .mat file</w:t>
                    </w:r>
                    <w:r w:rsidR="00104358">
                      <w:rPr>
                        <w:sz w:val="21"/>
                        <w:szCs w:val="21"/>
                      </w:rPr>
                      <w:t>s</w:t>
                    </w:r>
                    <w:r w:rsidRPr="00970C04">
                      <w:rPr>
                        <w:sz w:val="21"/>
                        <w:szCs w:val="21"/>
                      </w:rPr>
                      <w:t xml:space="preserve">  number</w:t>
                    </w:r>
                  </w:p>
                </w:txbxContent>
              </v:textbox>
            </v:shape>
            <v:shapetype id="_x0000_t33" coordsize="21600,21600" o:spt="33" o:oned="t" path="m,l21600,r,21600e" filled="f">
              <v:stroke joinstyle="miter"/>
              <v:path arrowok="t" fillok="f" o:connecttype="none"/>
              <o:lock v:ext="edit" shapetype="t"/>
            </v:shapetype>
            <v:shape id="_x0000_s1174" type="#_x0000_t33" style="position:absolute;left:9645;top:3028;width:255;height:3149" o:connectortype="elbow" adj="-823087,-20743,-823087">
              <v:stroke endarrow="block"/>
            </v:shape>
            <v:shape id="_x0000_s1175" type="#_x0000_t32" style="position:absolute;left:8637;top:3460;width:4;height:269" o:connectortype="straight">
              <v:stroke endarrow="block"/>
            </v:shape>
            <v:shape id="_x0000_s1176" type="#_x0000_t202" style="position:absolute;left:8575;top:3361;width:432;height:432" filled="f" stroked="f">
              <v:textbox style="mso-next-textbox:#_x0000_s1176">
                <w:txbxContent>
                  <w:p w:rsidR="008A73BF" w:rsidRPr="00970C04" w:rsidRDefault="008A73BF" w:rsidP="00C97FF3">
                    <w:pPr>
                      <w:rPr>
                        <w:sz w:val="21"/>
                        <w:szCs w:val="21"/>
                      </w:rPr>
                    </w:pPr>
                    <w:r w:rsidRPr="00970C04">
                      <w:rPr>
                        <w:sz w:val="21"/>
                        <w:szCs w:val="21"/>
                      </w:rPr>
                      <w:t>N</w:t>
                    </w:r>
                  </w:p>
                </w:txbxContent>
              </v:textbox>
            </v:shape>
            <v:shape id="_x0000_s1180" type="#_x0000_t33" style="position:absolute;left:3888;top:4396;width:2160;height:792" o:connectortype="elbow" adj="-38880,-119782,-38880">
              <v:stroke endarrow="block"/>
            </v:shape>
            <v:shape id="_x0000_s1181" type="#_x0000_t32" style="position:absolute;left:3024;top:5044;width:1;height:288" o:connectortype="straight">
              <v:stroke endarrow="block"/>
            </v:shape>
            <v:shape id="_x0000_s1182" type="#_x0000_t32" style="position:absolute;left:3888;top:5764;width:576;height:1" o:connectortype="straight">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84" type="#_x0000_t34" style="position:absolute;left:1872;top:3028;width:2304;height:9582;rotation:180;flip:x y" o:connectortype="elbow" adj="-3375,6817,17550">
              <v:stroke endarrow="block"/>
            </v:shape>
            <v:shape id="_x0000_s1186" type="#_x0000_t32" style="position:absolute;left:5905;top:9939;width:288;height:1;rotation:90" o:connectortype="elbow" adj="-453600,-1,-453600">
              <v:stroke endarrow="block"/>
            </v:shape>
            <v:shape id="_x0000_s1187" type="#_x0000_t33" style="position:absolute;left:3785;top:6668;width:288;height:1647;rotation:270" o:connectortype="elbow" adj="-232875,-100092,-232875">
              <v:stroke endarrow="block"/>
            </v:shape>
            <v:shape id="_x0000_s1188" type="#_x0000_t34" style="position:absolute;left:1737;top:8428;width:3447;height:5098;rotation:180;flip:x y" o:connectortype="elbow" adj="-2256,35692,10885">
              <v:stroke dashstyle="1 1" endarrow="block"/>
            </v:shape>
            <v:shape id="_x0000_s1201" type="#_x0000_t110" style="position:absolute;left:1737;top:7636;width:2736;height:1584">
              <v:textbox style="mso-next-textbox:#_x0000_s1201">
                <w:txbxContent>
                  <w:p w:rsidR="00AB2708" w:rsidRPr="00970C04" w:rsidRDefault="00924633" w:rsidP="00C97FF3">
                    <w:pPr>
                      <w:jc w:val="center"/>
                      <w:rPr>
                        <w:sz w:val="21"/>
                        <w:szCs w:val="21"/>
                      </w:rPr>
                    </w:pPr>
                    <w:r>
                      <w:rPr>
                        <w:sz w:val="21"/>
                        <w:szCs w:val="21"/>
                      </w:rPr>
                      <w:t>l</w:t>
                    </w:r>
                    <w:r w:rsidR="00AB2708" w:rsidRPr="00970C04">
                      <w:rPr>
                        <w:sz w:val="21"/>
                        <w:szCs w:val="21"/>
                      </w:rPr>
                      <w:t>ast slice</w:t>
                    </w:r>
                  </w:p>
                  <w:p w:rsidR="00AB2708" w:rsidRPr="00970C04" w:rsidRDefault="00AB2708" w:rsidP="00C97FF3">
                    <w:pPr>
                      <w:jc w:val="center"/>
                      <w:rPr>
                        <w:sz w:val="21"/>
                        <w:szCs w:val="21"/>
                      </w:rPr>
                    </w:pPr>
                    <w:r w:rsidRPr="00970C04">
                      <w:rPr>
                        <w:sz w:val="21"/>
                        <w:szCs w:val="21"/>
                      </w:rPr>
                      <w:t>or last file?</w:t>
                    </w:r>
                  </w:p>
                </w:txbxContent>
              </v:textbox>
            </v:shape>
            <v:shape id="_x0000_s1203" type="#_x0000_t33" style="position:absolute;left:9871;top:11380;width:79;height:648;flip:y" o:connectortype="elbow" adj="-2698906,400800,-2698906">
              <v:stroke endarrow="block"/>
            </v:shape>
            <v:shape id="_x0000_s1204" type="#_x0000_t110" style="position:absolute;left:5040;top:10084;width:2016;height:1296">
              <v:textbox style="mso-next-textbox:#_x0000_s1204">
                <w:txbxContent>
                  <w:p w:rsidR="007A6120" w:rsidRPr="00970C04" w:rsidRDefault="007A6120" w:rsidP="00C97FF3">
                    <w:pPr>
                      <w:jc w:val="center"/>
                      <w:rPr>
                        <w:sz w:val="21"/>
                        <w:szCs w:val="21"/>
                      </w:rPr>
                    </w:pPr>
                    <w:r w:rsidRPr="00970C04">
                      <w:rPr>
                        <w:sz w:val="21"/>
                        <w:szCs w:val="21"/>
                      </w:rPr>
                      <w:t>.mat file</w:t>
                    </w:r>
                    <w:r w:rsidR="00FB2722">
                      <w:rPr>
                        <w:sz w:val="21"/>
                        <w:szCs w:val="21"/>
                      </w:rPr>
                      <w:t xml:space="preserve"> loaded</w:t>
                    </w:r>
                    <w:r w:rsidRPr="00970C04">
                      <w:rPr>
                        <w:sz w:val="21"/>
                        <w:szCs w:val="21"/>
                      </w:rPr>
                      <w:t>?</w:t>
                    </w:r>
                  </w:p>
                </w:txbxContent>
              </v:textbox>
            </v:shape>
            <v:shape id="_x0000_s1206" type="#_x0000_t32" style="position:absolute;left:4482;top:10732;width:558;height:1;flip:x" o:connectortype="straight">
              <v:stroke endarrow="block"/>
            </v:shape>
            <v:shape id="_x0000_s1207" type="#_x0000_t110" style="position:absolute;left:7999;top:11668;width:1872;height:720">
              <v:textbox style="mso-next-textbox:#_x0000_s1207">
                <w:txbxContent>
                  <w:p w:rsidR="007A6120" w:rsidRPr="00970C04" w:rsidRDefault="007A6120" w:rsidP="00C97FF3">
                    <w:pPr>
                      <w:rPr>
                        <w:sz w:val="21"/>
                        <w:szCs w:val="21"/>
                      </w:rPr>
                    </w:pPr>
                    <w:r w:rsidRPr="00970C04">
                      <w:rPr>
                        <w:sz w:val="21"/>
                        <w:szCs w:val="21"/>
                      </w:rPr>
                      <w:t>last</w:t>
                    </w:r>
                    <w:r w:rsidR="00502B08">
                      <w:rPr>
                        <w:sz w:val="21"/>
                        <w:szCs w:val="21"/>
                      </w:rPr>
                      <w:t xml:space="preserve"> mat</w:t>
                    </w:r>
                    <w:r w:rsidRPr="00970C04">
                      <w:rPr>
                        <w:sz w:val="21"/>
                        <w:szCs w:val="21"/>
                      </w:rPr>
                      <w:t>?</w:t>
                    </w:r>
                  </w:p>
                </w:txbxContent>
              </v:textbox>
            </v:shape>
            <v:shape id="_x0000_s1209" type="#_x0000_t110" style="position:absolute;left:7289;top:10084;width:1584;height:1296">
              <v:textbox style="mso-next-textbox:#_x0000_s1209">
                <w:txbxContent>
                  <w:p w:rsidR="006C69E5" w:rsidRPr="00970C04" w:rsidRDefault="006C69E5" w:rsidP="00C97FF3">
                    <w:pPr>
                      <w:rPr>
                        <w:sz w:val="21"/>
                        <w:szCs w:val="21"/>
                      </w:rPr>
                    </w:pPr>
                    <w:r w:rsidRPr="00970C04">
                      <w:rPr>
                        <w:sz w:val="21"/>
                        <w:szCs w:val="21"/>
                      </w:rPr>
                      <w:t>batch mode?</w:t>
                    </w:r>
                  </w:p>
                </w:txbxContent>
              </v:textbox>
            </v:shape>
            <v:shape id="_x0000_s1210" type="#_x0000_t33" style="position:absolute;left:7211;top:11801;width:1138;height:2311;rotation:90" o:connectortype="elbow" adj="-169592,-115748,-169592">
              <v:stroke dashstyle="dashDot" endarrow="block"/>
            </v:shape>
            <v:shape id="_x0000_s1211" type="#_x0000_t33" style="position:absolute;left:7632;top:11380;width:2318;height:1230;flip:y" o:connectortype="elbow" adj="-71118,221374,-71118">
              <v:stroke endarrow="block"/>
            </v:shape>
            <v:shape id="_x0000_s1212" type="#_x0000_t34" style="position:absolute;left:4176;top:6681;width:5004;height:5929;rotation:180;flip:y" o:connectortype="elbow" adj="33086,24325,-39937">
              <v:stroke dashstyle="dashDot" endarrow="block"/>
            </v:shape>
            <v:shape id="_x0000_s1213" type="#_x0000_t32" style="position:absolute;left:7056;top:10732;width:233;height:1" o:connectortype="straight">
              <v:stroke endarrow="block"/>
            </v:shape>
            <v:shape id="_x0000_s1217" type="#_x0000_t32" style="position:absolute;left:7344;top:8927;width:1750;height:5;flip:x" o:connectortype="straight">
              <v:stroke endarrow="block"/>
            </v:shape>
            <v:shape id="_x0000_s1220" type="#_x0000_t34" style="position:absolute;left:6561;top:10723;width:864;height:2177;rotation:90" o:connectortype="elbow" adj=",-112872,-202025">
              <v:stroke endarrow="block"/>
            </v:shape>
            <v:shape id="_x0000_s1221" type="#_x0000_t33" style="position:absolute;left:8873;top:10732;width:62;height:936" o:connectortype="elbow" adj="-3091239,-247569,-3091239">
              <v:stroke endarrow="block"/>
            </v:shape>
            <v:shape id="_x0000_s1222" type="#_x0000_t202" style="position:absolute;left:8973;top:12266;width:432;height:432" filled="f" stroked="f">
              <v:textbox style="mso-next-textbox:#_x0000_s1222">
                <w:txbxContent>
                  <w:p w:rsidR="000F2772" w:rsidRPr="00970C04" w:rsidRDefault="000F2772" w:rsidP="00C97FF3">
                    <w:pPr>
                      <w:rPr>
                        <w:sz w:val="21"/>
                        <w:szCs w:val="21"/>
                      </w:rPr>
                    </w:pPr>
                    <w:r w:rsidRPr="00970C04">
                      <w:rPr>
                        <w:sz w:val="21"/>
                        <w:szCs w:val="21"/>
                      </w:rPr>
                      <w:t>Y</w:t>
                    </w:r>
                  </w:p>
                </w:txbxContent>
              </v:textbox>
            </v:shape>
            <v:shape id="_x0000_s1223" type="#_x0000_t202" style="position:absolute;left:6912;top:10228;width:432;height:432" filled="f" stroked="f">
              <v:textbox style="mso-next-textbox:#_x0000_s1223">
                <w:txbxContent>
                  <w:p w:rsidR="000F2772" w:rsidRPr="00970C04" w:rsidRDefault="000F2772" w:rsidP="00C97FF3">
                    <w:pPr>
                      <w:rPr>
                        <w:sz w:val="21"/>
                        <w:szCs w:val="21"/>
                      </w:rPr>
                    </w:pPr>
                    <w:r w:rsidRPr="00970C04">
                      <w:rPr>
                        <w:sz w:val="21"/>
                        <w:szCs w:val="21"/>
                      </w:rPr>
                      <w:t>Y</w:t>
                    </w:r>
                  </w:p>
                </w:txbxContent>
              </v:textbox>
            </v:shape>
            <v:shape id="_x0000_s1224" type="#_x0000_t202" style="position:absolute;left:4608;top:10372;width:432;height:384" filled="f" stroked="f">
              <v:textbox style="mso-next-textbox:#_x0000_s1224">
                <w:txbxContent>
                  <w:p w:rsidR="000F2772" w:rsidRPr="00970C04" w:rsidRDefault="000F2772" w:rsidP="00C97FF3">
                    <w:pPr>
                      <w:rPr>
                        <w:sz w:val="21"/>
                        <w:szCs w:val="21"/>
                      </w:rPr>
                    </w:pPr>
                    <w:r w:rsidRPr="00970C04">
                      <w:rPr>
                        <w:sz w:val="21"/>
                        <w:szCs w:val="21"/>
                      </w:rPr>
                      <w:t>N</w:t>
                    </w:r>
                  </w:p>
                </w:txbxContent>
              </v:textbox>
            </v:shape>
            <v:shape id="_x0000_s1225" type="#_x0000_t202" style="position:absolute;left:3024;top:7348;width:432;height:384" filled="f" stroked="f">
              <v:textbox style="mso-next-textbox:#_x0000_s1225">
                <w:txbxContent>
                  <w:p w:rsidR="000F2772" w:rsidRPr="00970C04" w:rsidRDefault="000F2772" w:rsidP="00C97FF3">
                    <w:pPr>
                      <w:rPr>
                        <w:sz w:val="21"/>
                        <w:szCs w:val="21"/>
                      </w:rPr>
                    </w:pPr>
                    <w:r w:rsidRPr="00970C04">
                      <w:rPr>
                        <w:sz w:val="21"/>
                        <w:szCs w:val="21"/>
                      </w:rPr>
                      <w:t>N</w:t>
                    </w:r>
                  </w:p>
                </w:txbxContent>
              </v:textbox>
            </v:shape>
            <v:shape id="_x0000_s1226" type="#_x0000_t202" style="position:absolute;left:1496;top:8112;width:432;height:432" filled="f" stroked="f">
              <v:textbox style="mso-next-textbox:#_x0000_s1226">
                <w:txbxContent>
                  <w:p w:rsidR="000F2772" w:rsidRPr="00970C04" w:rsidRDefault="000F2772" w:rsidP="00C97FF3">
                    <w:pPr>
                      <w:rPr>
                        <w:sz w:val="21"/>
                        <w:szCs w:val="21"/>
                      </w:rPr>
                    </w:pPr>
                    <w:r w:rsidRPr="00970C04">
                      <w:rPr>
                        <w:sz w:val="21"/>
                        <w:szCs w:val="21"/>
                      </w:rPr>
                      <w:t>Y</w:t>
                    </w:r>
                  </w:p>
                </w:txbxContent>
              </v:textbox>
            </v:shape>
            <v:shape id="_x0000_s1227" type="#_x0000_t33" style="position:absolute;left:3026;top:11459;width:1230;height:1071;rotation:90;flip:x" o:connectortype="elbow" adj="-54527,229432,-54527">
              <v:stroke dashstyle="dashDot" endarrow="block"/>
            </v:shape>
            <v:shape id="_x0000_s1228" type="#_x0000_t202" style="position:absolute;left:3196;top:11469;width:432;height:384" filled="f" stroked="f">
              <v:textbox style="mso-next-textbox:#_x0000_s1228">
                <w:txbxContent>
                  <w:p w:rsidR="00502B08" w:rsidRPr="00970C04" w:rsidRDefault="00502B08" w:rsidP="00C97FF3">
                    <w:pPr>
                      <w:rPr>
                        <w:sz w:val="21"/>
                        <w:szCs w:val="21"/>
                      </w:rPr>
                    </w:pPr>
                    <w:r w:rsidRPr="00970C04">
                      <w:rPr>
                        <w:sz w:val="21"/>
                        <w:szCs w:val="21"/>
                      </w:rPr>
                      <w:t>N</w:t>
                    </w:r>
                  </w:p>
                </w:txbxContent>
              </v:textbox>
            </v:shape>
            <v:shape id="_x0000_s1229" type="#_x0000_t202" style="position:absolute;left:7488;top:12244;width:432;height:432" filled="f" stroked="f">
              <v:textbox style="mso-next-textbox:#_x0000_s1229">
                <w:txbxContent>
                  <w:p w:rsidR="0028032E" w:rsidRPr="00970C04" w:rsidRDefault="0028032E" w:rsidP="00C97FF3">
                    <w:pPr>
                      <w:rPr>
                        <w:sz w:val="21"/>
                        <w:szCs w:val="21"/>
                      </w:rPr>
                    </w:pPr>
                    <w:r w:rsidRPr="00970C04">
                      <w:rPr>
                        <w:sz w:val="21"/>
                        <w:szCs w:val="21"/>
                      </w:rPr>
                      <w:t>Y</w:t>
                    </w:r>
                  </w:p>
                </w:txbxContent>
              </v:textbox>
            </v:shape>
            <v:shape id="_x0000_s1230" type="#_x0000_t202" style="position:absolute;left:5904;top:12868;width:432;height:384" filled="f" stroked="f">
              <v:textbox style="mso-next-textbox:#_x0000_s1230">
                <w:txbxContent>
                  <w:p w:rsidR="0028032E" w:rsidRPr="00970C04" w:rsidRDefault="0028032E" w:rsidP="00C97FF3">
                    <w:pPr>
                      <w:rPr>
                        <w:sz w:val="21"/>
                        <w:szCs w:val="21"/>
                      </w:rPr>
                    </w:pPr>
                    <w:r w:rsidRPr="00970C04">
                      <w:rPr>
                        <w:sz w:val="21"/>
                        <w:szCs w:val="21"/>
                      </w:rPr>
                      <w:t>N</w:t>
                    </w:r>
                  </w:p>
                </w:txbxContent>
              </v:textbox>
            </v:shape>
            <v:shape id="_x0000_s1231" type="#_x0000_t202" style="position:absolute;left:7898;top:1563;width:2934;height:387" stroked="f">
              <v:textbox>
                <w:txbxContent>
                  <w:p w:rsidR="00330924" w:rsidRPr="00330924" w:rsidRDefault="00330924" w:rsidP="00C97FF3">
                    <w:pPr>
                      <w:rPr>
                        <w:b/>
                        <w:i/>
                        <w:sz w:val="24"/>
                        <w:szCs w:val="24"/>
                      </w:rPr>
                    </w:pPr>
                    <w:r w:rsidRPr="00330924">
                      <w:rPr>
                        <w:b/>
                        <w:i/>
                        <w:sz w:val="24"/>
                        <w:szCs w:val="24"/>
                      </w:rPr>
                      <w:t>Flow chart of ctFIRE v1.1</w:t>
                    </w:r>
                  </w:p>
                </w:txbxContent>
              </v:textbox>
            </v:shape>
            <v:shape id="_x0000_s1232" type="#_x0000_t110" style="position:absolute;left:7921;top:3729;width:1440;height:1296">
              <v:textbox style="mso-next-textbox:#_x0000_s1232">
                <w:txbxContent>
                  <w:p w:rsidR="00C97FF3" w:rsidRPr="00970C04" w:rsidRDefault="00924633" w:rsidP="00C97FF3">
                    <w:pPr>
                      <w:rPr>
                        <w:sz w:val="21"/>
                        <w:szCs w:val="21"/>
                      </w:rPr>
                    </w:pPr>
                    <w:r>
                      <w:rPr>
                        <w:sz w:val="21"/>
                        <w:szCs w:val="21"/>
                      </w:rPr>
                      <w:t>i</w:t>
                    </w:r>
                    <w:r w:rsidR="00C97FF3" w:rsidRPr="00970C04">
                      <w:rPr>
                        <w:sz w:val="21"/>
                        <w:szCs w:val="21"/>
                      </w:rPr>
                      <w:t>mage stack?</w:t>
                    </w:r>
                  </w:p>
                </w:txbxContent>
              </v:textbox>
            </v:shape>
            <v:shape id="_x0000_s1234" type="#_x0000_t32" style="position:absolute;left:7632;top:5756;width:284;height:8;flip:x" o:connectortype="straight">
              <v:stroke endarrow="block"/>
            </v:shape>
            <v:shape id="_x0000_s1236" type="#_x0000_t34" style="position:absolute;left:8448;top:5213;width:382;height:5;rotation:90" o:connectortype="elbow" adj=",-21690720,-492672">
              <v:stroke endarrow="block"/>
            </v:shape>
            <v:shape id="_x0000_s1239" type="#_x0000_t34" style="position:absolute;left:6624;top:4377;width:2737;height:9149;flip:x" o:connectortype="elbow" adj="-11917,-10324,74444">
              <v:stroke dashstyle="1 1" endarrow="block" endcap="round"/>
            </v:shape>
            <v:shape id="_x0000_s1241" type="#_x0000_t202" style="position:absolute;left:8615;top:4976;width:432;height:432" filled="f" stroked="f">
              <v:textbox style="mso-next-textbox:#_x0000_s1241">
                <w:txbxContent>
                  <w:p w:rsidR="007720A6" w:rsidRPr="00970C04" w:rsidRDefault="007720A6" w:rsidP="00C97FF3">
                    <w:pPr>
                      <w:rPr>
                        <w:sz w:val="21"/>
                        <w:szCs w:val="21"/>
                      </w:rPr>
                    </w:pPr>
                    <w:r w:rsidRPr="00970C04">
                      <w:rPr>
                        <w:sz w:val="21"/>
                        <w:szCs w:val="21"/>
                      </w:rPr>
                      <w:t>N</w:t>
                    </w:r>
                  </w:p>
                </w:txbxContent>
              </v:textbox>
            </v:shape>
            <w10:wrap type="none"/>
            <w10:anchorlock/>
          </v:group>
        </w:pict>
      </w:r>
    </w:p>
    <w:p w:rsidR="00FF75A7" w:rsidRPr="00844C95" w:rsidRDefault="00D46757" w:rsidP="00EA3776">
      <w:pPr>
        <w:rPr>
          <w:sz w:val="24"/>
          <w:szCs w:val="24"/>
        </w:rPr>
      </w:pPr>
      <w:r w:rsidRPr="00844C95">
        <w:rPr>
          <w:sz w:val="24"/>
          <w:szCs w:val="24"/>
        </w:rPr>
        <w:lastRenderedPageBreak/>
        <w:t>As shown in the flow chart,</w:t>
      </w:r>
      <w:r w:rsidR="00F201C1" w:rsidRPr="00844C95">
        <w:rPr>
          <w:sz w:val="24"/>
          <w:szCs w:val="24"/>
        </w:rPr>
        <w:t xml:space="preserve"> besides fiber extraction for a single image in version 1.0, </w:t>
      </w:r>
      <w:r w:rsidRPr="00844C95">
        <w:rPr>
          <w:sz w:val="24"/>
          <w:szCs w:val="24"/>
        </w:rPr>
        <w:t xml:space="preserve"> the main added features</w:t>
      </w:r>
      <w:r w:rsidR="00FF75A7" w:rsidRPr="00844C95">
        <w:rPr>
          <w:sz w:val="24"/>
          <w:szCs w:val="24"/>
        </w:rPr>
        <w:t xml:space="preserve"> in beta </w:t>
      </w:r>
      <w:r w:rsidRPr="00844C95">
        <w:rPr>
          <w:sz w:val="24"/>
          <w:szCs w:val="24"/>
        </w:rPr>
        <w:t>version</w:t>
      </w:r>
      <w:r w:rsidR="00FF75A7" w:rsidRPr="00844C95">
        <w:rPr>
          <w:sz w:val="24"/>
          <w:szCs w:val="24"/>
        </w:rPr>
        <w:t xml:space="preserve"> 1.1</w:t>
      </w:r>
      <w:r w:rsidRPr="00844C95">
        <w:rPr>
          <w:sz w:val="24"/>
          <w:szCs w:val="24"/>
        </w:rPr>
        <w:t xml:space="preserve"> include: batch mode fiber extract for both</w:t>
      </w:r>
      <w:r w:rsidR="00FF75A7" w:rsidRPr="00844C95">
        <w:rPr>
          <w:sz w:val="24"/>
          <w:szCs w:val="24"/>
        </w:rPr>
        <w:t xml:space="preserve"> multiple </w:t>
      </w:r>
      <w:r w:rsidRPr="00844C95">
        <w:rPr>
          <w:sz w:val="24"/>
          <w:szCs w:val="24"/>
        </w:rPr>
        <w:t xml:space="preserve"> image files</w:t>
      </w:r>
      <w:r w:rsidR="00C97FF3" w:rsidRPr="00844C95">
        <w:rPr>
          <w:sz w:val="24"/>
          <w:szCs w:val="24"/>
        </w:rPr>
        <w:t xml:space="preserve"> </w:t>
      </w:r>
      <w:r w:rsidRPr="00844C95">
        <w:rPr>
          <w:sz w:val="24"/>
          <w:szCs w:val="24"/>
        </w:rPr>
        <w:t>and .mat files, image stack fiber extraction, post-processing for both single</w:t>
      </w:r>
      <w:r w:rsidR="00FF75A7" w:rsidRPr="00844C95">
        <w:rPr>
          <w:sz w:val="24"/>
          <w:szCs w:val="24"/>
        </w:rPr>
        <w:t xml:space="preserve"> image output, single</w:t>
      </w:r>
      <w:r w:rsidRPr="00844C95">
        <w:rPr>
          <w:sz w:val="24"/>
          <w:szCs w:val="24"/>
        </w:rPr>
        <w:t xml:space="preserve"> </w:t>
      </w:r>
      <w:r w:rsidR="00FF75A7" w:rsidRPr="00844C95">
        <w:rPr>
          <w:sz w:val="24"/>
          <w:szCs w:val="24"/>
        </w:rPr>
        <w:t>fiber extraction results</w:t>
      </w:r>
      <w:r w:rsidR="00C97FF3" w:rsidRPr="00844C95">
        <w:rPr>
          <w:sz w:val="24"/>
          <w:szCs w:val="24"/>
        </w:rPr>
        <w:t xml:space="preserve"> "</w:t>
      </w:r>
      <w:r w:rsidR="00FF75A7" w:rsidRPr="00844C95">
        <w:rPr>
          <w:sz w:val="24"/>
          <w:szCs w:val="24"/>
        </w:rPr>
        <w:t xml:space="preserve"> </w:t>
      </w:r>
      <w:r w:rsidRPr="00844C95">
        <w:rPr>
          <w:sz w:val="24"/>
          <w:szCs w:val="24"/>
        </w:rPr>
        <w:t>.mat</w:t>
      </w:r>
      <w:r w:rsidR="00C97FF3" w:rsidRPr="00844C95">
        <w:rPr>
          <w:sz w:val="24"/>
          <w:szCs w:val="24"/>
        </w:rPr>
        <w:t>"</w:t>
      </w:r>
      <w:r w:rsidRPr="00844C95">
        <w:rPr>
          <w:sz w:val="24"/>
          <w:szCs w:val="24"/>
        </w:rPr>
        <w:t xml:space="preserve"> file and multi</w:t>
      </w:r>
      <w:r w:rsidR="00FF75A7" w:rsidRPr="00844C95">
        <w:rPr>
          <w:sz w:val="24"/>
          <w:szCs w:val="24"/>
        </w:rPr>
        <w:t>ple fiber extraction results</w:t>
      </w:r>
      <w:r w:rsidRPr="00844C95">
        <w:rPr>
          <w:sz w:val="24"/>
          <w:szCs w:val="24"/>
        </w:rPr>
        <w:t xml:space="preserve"> </w:t>
      </w:r>
      <w:r w:rsidR="00C97FF3" w:rsidRPr="00844C95">
        <w:rPr>
          <w:sz w:val="24"/>
          <w:szCs w:val="24"/>
        </w:rPr>
        <w:t>"</w:t>
      </w:r>
      <w:r w:rsidRPr="00844C95">
        <w:rPr>
          <w:sz w:val="24"/>
          <w:szCs w:val="24"/>
        </w:rPr>
        <w:t>.mat</w:t>
      </w:r>
      <w:r w:rsidR="00C97FF3" w:rsidRPr="00844C95">
        <w:rPr>
          <w:sz w:val="24"/>
          <w:szCs w:val="24"/>
        </w:rPr>
        <w:t>"</w:t>
      </w:r>
      <w:r w:rsidRPr="00844C95">
        <w:rPr>
          <w:sz w:val="24"/>
          <w:szCs w:val="24"/>
        </w:rPr>
        <w:t xml:space="preserve"> file</w:t>
      </w:r>
      <w:r w:rsidR="00FF75A7" w:rsidRPr="00844C95">
        <w:rPr>
          <w:sz w:val="24"/>
          <w:szCs w:val="24"/>
        </w:rPr>
        <w:t xml:space="preserve">s . These features have been </w:t>
      </w:r>
      <w:r w:rsidR="008F0CEE" w:rsidRPr="00844C95">
        <w:rPr>
          <w:sz w:val="24"/>
          <w:szCs w:val="24"/>
        </w:rPr>
        <w:t xml:space="preserve">long </w:t>
      </w:r>
      <w:r w:rsidR="00FF75A7" w:rsidRPr="00844C95">
        <w:rPr>
          <w:sz w:val="24"/>
          <w:szCs w:val="24"/>
        </w:rPr>
        <w:t>in need.</w:t>
      </w:r>
    </w:p>
    <w:p w:rsidR="00924E9F" w:rsidRPr="00844C95" w:rsidRDefault="00FF75A7" w:rsidP="00EA3776">
      <w:pPr>
        <w:rPr>
          <w:sz w:val="24"/>
          <w:szCs w:val="24"/>
        </w:rPr>
      </w:pPr>
      <w:r w:rsidRPr="00844C95">
        <w:rPr>
          <w:sz w:val="24"/>
          <w:szCs w:val="24"/>
        </w:rPr>
        <w:t xml:space="preserve">To be noted, </w:t>
      </w:r>
      <w:r w:rsidR="00414902" w:rsidRPr="00844C95">
        <w:rPr>
          <w:sz w:val="24"/>
          <w:szCs w:val="24"/>
        </w:rPr>
        <w:t>batch mode image stack</w:t>
      </w:r>
      <w:r w:rsidRPr="00844C95">
        <w:rPr>
          <w:sz w:val="24"/>
          <w:szCs w:val="24"/>
        </w:rPr>
        <w:t xml:space="preserve"> </w:t>
      </w:r>
      <w:r w:rsidR="00414902" w:rsidRPr="00844C95">
        <w:rPr>
          <w:sz w:val="24"/>
          <w:szCs w:val="24"/>
        </w:rPr>
        <w:t>is</w:t>
      </w:r>
      <w:r w:rsidR="00924E9F" w:rsidRPr="00844C95">
        <w:rPr>
          <w:sz w:val="24"/>
          <w:szCs w:val="24"/>
        </w:rPr>
        <w:t xml:space="preserve"> not supp</w:t>
      </w:r>
      <w:r w:rsidR="00844C95" w:rsidRPr="00844C95">
        <w:rPr>
          <w:sz w:val="24"/>
          <w:szCs w:val="24"/>
        </w:rPr>
        <w:t>orted. In addition, a</w:t>
      </w:r>
      <w:r w:rsidR="00924E9F" w:rsidRPr="00844C95">
        <w:rPr>
          <w:sz w:val="24"/>
          <w:szCs w:val="24"/>
        </w:rPr>
        <w:t>fter fiber extraction  for image stack or batch image files, the post processing is not immediately available. However, as shown abo</w:t>
      </w:r>
      <w:r w:rsidR="00D64AAC" w:rsidRPr="00844C95">
        <w:rPr>
          <w:sz w:val="24"/>
          <w:szCs w:val="24"/>
        </w:rPr>
        <w:t>v</w:t>
      </w:r>
      <w:r w:rsidR="00924E9F" w:rsidRPr="00844C95">
        <w:rPr>
          <w:sz w:val="24"/>
          <w:szCs w:val="24"/>
        </w:rPr>
        <w:t>e, since fiber extraction is applied to each image or slice and saved as individual ".mat" file, batch mode ".mat"</w:t>
      </w:r>
      <w:r w:rsidR="00844C95" w:rsidRPr="00844C95">
        <w:rPr>
          <w:sz w:val="24"/>
          <w:szCs w:val="24"/>
        </w:rPr>
        <w:t xml:space="preserve">  can be imported</w:t>
      </w:r>
      <w:r w:rsidR="00924E9F" w:rsidRPr="00844C95">
        <w:rPr>
          <w:sz w:val="24"/>
          <w:szCs w:val="24"/>
        </w:rPr>
        <w:t xml:space="preserve"> for post processing of those results if needed.</w:t>
      </w:r>
    </w:p>
    <w:p w:rsidR="00EA3776" w:rsidRPr="00844C95" w:rsidRDefault="00BE1EF4" w:rsidP="00EA3776">
      <w:pPr>
        <w:rPr>
          <w:sz w:val="24"/>
          <w:szCs w:val="24"/>
        </w:rPr>
      </w:pPr>
      <w:r w:rsidRPr="00844C95">
        <w:rPr>
          <w:sz w:val="24"/>
          <w:szCs w:val="24"/>
        </w:rPr>
        <w:t xml:space="preserve">Detailed description about the features will be demonstrated  in the examples in section 4. </w:t>
      </w:r>
    </w:p>
    <w:p w:rsidR="001F44A9" w:rsidRPr="00844C95" w:rsidRDefault="00EF4211" w:rsidP="00431766">
      <w:pPr>
        <w:pStyle w:val="Heading1"/>
        <w:rPr>
          <w:sz w:val="24"/>
          <w:szCs w:val="24"/>
        </w:rPr>
      </w:pPr>
      <w:bookmarkStart w:id="73" w:name="_Toc355007409"/>
      <w:r w:rsidRPr="00844C95">
        <w:rPr>
          <w:sz w:val="24"/>
          <w:szCs w:val="24"/>
        </w:rPr>
        <w:t xml:space="preserve">GUI </w:t>
      </w:r>
      <w:r w:rsidR="001F44A9" w:rsidRPr="00844C95">
        <w:rPr>
          <w:sz w:val="24"/>
          <w:szCs w:val="24"/>
        </w:rPr>
        <w:t>control panel</w:t>
      </w:r>
      <w:bookmarkEnd w:id="73"/>
    </w:p>
    <w:p w:rsidR="00C560C4" w:rsidRPr="00844C95" w:rsidRDefault="00C560C4" w:rsidP="00C560C4">
      <w:pPr>
        <w:rPr>
          <w:sz w:val="24"/>
          <w:szCs w:val="24"/>
        </w:rPr>
      </w:pPr>
      <w:r w:rsidRPr="00844C95">
        <w:rPr>
          <w:sz w:val="24"/>
          <w:szCs w:val="24"/>
        </w:rPr>
        <w:t>The GUI in ctFIRE V1.</w:t>
      </w:r>
      <w:r w:rsidR="00EA3776" w:rsidRPr="00844C95">
        <w:rPr>
          <w:sz w:val="24"/>
          <w:szCs w:val="24"/>
        </w:rPr>
        <w:t>1</w:t>
      </w:r>
      <w:r w:rsidRPr="00844C95">
        <w:rPr>
          <w:sz w:val="24"/>
          <w:szCs w:val="24"/>
        </w:rPr>
        <w:t xml:space="preserve">  is modular, so that the main user interface is in a separate window from the outputs. This allows for the user</w:t>
      </w:r>
      <w:r w:rsidR="003C1618" w:rsidRPr="00844C95">
        <w:rPr>
          <w:sz w:val="24"/>
          <w:szCs w:val="24"/>
        </w:rPr>
        <w:t>s to resize the output windows to their preferred size.  The main user interface window is shown below.</w:t>
      </w:r>
    </w:p>
    <w:p w:rsidR="00C560C4" w:rsidRPr="00844C95" w:rsidRDefault="00726057" w:rsidP="00B01767">
      <w:pPr>
        <w:jc w:val="center"/>
        <w:rPr>
          <w:sz w:val="24"/>
          <w:szCs w:val="24"/>
        </w:rPr>
      </w:pPr>
      <w:r w:rsidRPr="00844C95">
        <w:rPr>
          <w:noProof/>
          <w:sz w:val="24"/>
          <w:szCs w:val="24"/>
          <w:lang w:eastAsia="zh-CN" w:bidi="ar-SA"/>
        </w:rPr>
        <w:lastRenderedPageBreak/>
        <w:drawing>
          <wp:inline distT="0" distB="0" distL="0" distR="0">
            <wp:extent cx="2991632" cy="6523630"/>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srcRect r="1528"/>
                    <a:stretch>
                      <a:fillRect/>
                    </a:stretch>
                  </pic:blipFill>
                  <pic:spPr bwMode="auto">
                    <a:xfrm>
                      <a:off x="0" y="0"/>
                      <a:ext cx="2991632" cy="6523630"/>
                    </a:xfrm>
                    <a:prstGeom prst="rect">
                      <a:avLst/>
                    </a:prstGeom>
                    <a:noFill/>
                    <a:ln w="9525">
                      <a:noFill/>
                      <a:miter lim="800000"/>
                      <a:headEnd/>
                      <a:tailEnd/>
                    </a:ln>
                  </pic:spPr>
                </pic:pic>
              </a:graphicData>
            </a:graphic>
          </wp:inline>
        </w:drawing>
      </w:r>
    </w:p>
    <w:p w:rsidR="006C0196" w:rsidRPr="00844C95" w:rsidRDefault="003C1618" w:rsidP="00EF4211">
      <w:pPr>
        <w:rPr>
          <w:sz w:val="24"/>
          <w:szCs w:val="24"/>
        </w:rPr>
      </w:pPr>
      <w:r w:rsidRPr="00844C95">
        <w:rPr>
          <w:sz w:val="24"/>
          <w:szCs w:val="24"/>
        </w:rPr>
        <w:t>where</w:t>
      </w:r>
      <w:r w:rsidR="001B79D5">
        <w:rPr>
          <w:sz w:val="24"/>
          <w:szCs w:val="24"/>
        </w:rPr>
        <w:t>,</w:t>
      </w:r>
      <w:r w:rsidR="00CD4F77" w:rsidRPr="00844C95">
        <w:rPr>
          <w:sz w:val="24"/>
          <w:szCs w:val="24"/>
        </w:rPr>
        <w:t xml:space="preserve"> the following list describes the function of each of the buttons and controls</w:t>
      </w:r>
      <w:r w:rsidRPr="00844C95">
        <w:rPr>
          <w:sz w:val="24"/>
          <w:szCs w:val="24"/>
        </w:rPr>
        <w:t xml:space="preserve">: </w:t>
      </w:r>
    </w:p>
    <w:p w:rsidR="00CB5456" w:rsidRPr="00844C95" w:rsidRDefault="00CB5456" w:rsidP="00CB5456">
      <w:pPr>
        <w:rPr>
          <w:sz w:val="24"/>
          <w:szCs w:val="24"/>
        </w:rPr>
      </w:pPr>
      <w:r w:rsidRPr="00844C95">
        <w:rPr>
          <w:b/>
          <w:sz w:val="24"/>
          <w:szCs w:val="24"/>
        </w:rPr>
        <w:t>Batch-mode</w:t>
      </w:r>
      <w:r w:rsidRPr="00844C95">
        <w:rPr>
          <w:sz w:val="24"/>
          <w:szCs w:val="24"/>
        </w:rPr>
        <w:t>: checked to import multiple</w:t>
      </w:r>
      <w:r w:rsidR="00B01767" w:rsidRPr="00844C95">
        <w:rPr>
          <w:sz w:val="24"/>
          <w:szCs w:val="24"/>
        </w:rPr>
        <w:t xml:space="preserve"> images or data</w:t>
      </w:r>
      <w:r w:rsidR="0033205A" w:rsidRPr="00844C95">
        <w:rPr>
          <w:sz w:val="24"/>
          <w:szCs w:val="24"/>
        </w:rPr>
        <w:t>.</w:t>
      </w:r>
    </w:p>
    <w:p w:rsidR="00CB5456" w:rsidRPr="00844C95" w:rsidRDefault="00CB5456" w:rsidP="00CB5456">
      <w:pPr>
        <w:rPr>
          <w:sz w:val="24"/>
          <w:szCs w:val="24"/>
        </w:rPr>
      </w:pPr>
      <w:r w:rsidRPr="00844C95">
        <w:rPr>
          <w:b/>
          <w:sz w:val="24"/>
          <w:szCs w:val="24"/>
        </w:rPr>
        <w:t xml:space="preserve"> .mat</w:t>
      </w:r>
      <w:r w:rsidRPr="00844C95">
        <w:rPr>
          <w:sz w:val="24"/>
          <w:szCs w:val="24"/>
        </w:rPr>
        <w:t>: checked to import the previous fiber extraction results and parameters saved in the format of ".mat "</w:t>
      </w:r>
      <w:r w:rsidR="0033205A" w:rsidRPr="00844C95">
        <w:rPr>
          <w:sz w:val="24"/>
          <w:szCs w:val="24"/>
        </w:rPr>
        <w:t xml:space="preserve"> files.</w:t>
      </w:r>
    </w:p>
    <w:p w:rsidR="00CB5456" w:rsidRPr="00844C95" w:rsidRDefault="00CB5456" w:rsidP="00EF4211">
      <w:pPr>
        <w:rPr>
          <w:sz w:val="24"/>
          <w:szCs w:val="24"/>
        </w:rPr>
      </w:pPr>
    </w:p>
    <w:p w:rsidR="00EF4211" w:rsidRPr="00844C95" w:rsidRDefault="003C1618" w:rsidP="00EF4211">
      <w:pPr>
        <w:rPr>
          <w:sz w:val="24"/>
          <w:szCs w:val="24"/>
        </w:rPr>
      </w:pPr>
      <w:r w:rsidRPr="00844C95">
        <w:rPr>
          <w:b/>
          <w:sz w:val="24"/>
          <w:szCs w:val="24"/>
        </w:rPr>
        <w:lastRenderedPageBreak/>
        <w:t>Reset</w:t>
      </w:r>
      <w:r w:rsidRPr="00844C95">
        <w:rPr>
          <w:sz w:val="24"/>
          <w:szCs w:val="24"/>
        </w:rPr>
        <w:t>: rerun the GUI</w:t>
      </w:r>
      <w:r w:rsidR="0033205A" w:rsidRPr="00844C95">
        <w:rPr>
          <w:sz w:val="24"/>
          <w:szCs w:val="24"/>
        </w:rPr>
        <w:t>.</w:t>
      </w:r>
    </w:p>
    <w:p w:rsidR="00CB5456" w:rsidRPr="00844C95" w:rsidRDefault="00D64AAC" w:rsidP="00C560C4">
      <w:pPr>
        <w:rPr>
          <w:sz w:val="24"/>
          <w:szCs w:val="24"/>
        </w:rPr>
      </w:pPr>
      <w:r w:rsidRPr="00844C95">
        <w:rPr>
          <w:b/>
          <w:sz w:val="24"/>
          <w:szCs w:val="24"/>
        </w:rPr>
        <w:t xml:space="preserve">Import </w:t>
      </w:r>
      <w:r w:rsidR="00CD4F77" w:rsidRPr="00844C95">
        <w:rPr>
          <w:b/>
          <w:sz w:val="24"/>
          <w:szCs w:val="24"/>
        </w:rPr>
        <w:t>Image</w:t>
      </w:r>
      <w:r w:rsidRPr="00844C95">
        <w:rPr>
          <w:b/>
          <w:sz w:val="24"/>
          <w:szCs w:val="24"/>
        </w:rPr>
        <w:t>/data</w:t>
      </w:r>
      <w:r w:rsidRPr="00844C95">
        <w:rPr>
          <w:sz w:val="24"/>
          <w:szCs w:val="24"/>
        </w:rPr>
        <w:t xml:space="preserve">:  import  the information about </w:t>
      </w:r>
      <w:r w:rsidR="003C1618" w:rsidRPr="00844C95">
        <w:rPr>
          <w:sz w:val="24"/>
          <w:szCs w:val="24"/>
        </w:rPr>
        <w:t>an image, a</w:t>
      </w:r>
      <w:r w:rsidR="00CB5456" w:rsidRPr="00844C95">
        <w:rPr>
          <w:sz w:val="24"/>
          <w:szCs w:val="24"/>
        </w:rPr>
        <w:t>n</w:t>
      </w:r>
      <w:r w:rsidR="003C1618" w:rsidRPr="00844C95">
        <w:rPr>
          <w:sz w:val="24"/>
          <w:szCs w:val="24"/>
        </w:rPr>
        <w:t xml:space="preserve"> </w:t>
      </w:r>
      <w:r w:rsidRPr="00844C95">
        <w:rPr>
          <w:sz w:val="24"/>
          <w:szCs w:val="24"/>
        </w:rPr>
        <w:t xml:space="preserve">image stack </w:t>
      </w:r>
      <w:r w:rsidR="00CB5456" w:rsidRPr="00844C95">
        <w:rPr>
          <w:sz w:val="24"/>
          <w:szCs w:val="24"/>
        </w:rPr>
        <w:t>, or ".</w:t>
      </w:r>
      <w:r w:rsidRPr="00844C95">
        <w:rPr>
          <w:sz w:val="24"/>
          <w:szCs w:val="24"/>
        </w:rPr>
        <w:t xml:space="preserve">mat" </w:t>
      </w:r>
      <w:r w:rsidR="00CB5456" w:rsidRPr="00844C95">
        <w:rPr>
          <w:sz w:val="24"/>
          <w:szCs w:val="24"/>
        </w:rPr>
        <w:t>files or multiple images,</w:t>
      </w:r>
      <w:r w:rsidR="00B01767" w:rsidRPr="00844C95">
        <w:rPr>
          <w:sz w:val="24"/>
          <w:szCs w:val="24"/>
        </w:rPr>
        <w:t xml:space="preserve"> </w:t>
      </w:r>
      <w:r w:rsidR="00CB5456" w:rsidRPr="00844C95">
        <w:rPr>
          <w:sz w:val="24"/>
          <w:szCs w:val="24"/>
        </w:rPr>
        <w:t xml:space="preserve">or ".mat" files when </w:t>
      </w:r>
      <w:r w:rsidR="00B01767" w:rsidRPr="00844C95">
        <w:rPr>
          <w:sz w:val="24"/>
          <w:szCs w:val="24"/>
        </w:rPr>
        <w:t>batch-mode is selected</w:t>
      </w:r>
      <w:r w:rsidR="0033205A" w:rsidRPr="00844C95">
        <w:rPr>
          <w:sz w:val="24"/>
          <w:szCs w:val="24"/>
        </w:rPr>
        <w:t>.</w:t>
      </w:r>
    </w:p>
    <w:p w:rsidR="00D0104A" w:rsidRPr="00844C95" w:rsidRDefault="00B01767" w:rsidP="00C560C4">
      <w:pPr>
        <w:rPr>
          <w:sz w:val="24"/>
          <w:szCs w:val="24"/>
        </w:rPr>
      </w:pPr>
      <w:r w:rsidRPr="00844C95">
        <w:rPr>
          <w:b/>
          <w:sz w:val="24"/>
          <w:szCs w:val="24"/>
        </w:rPr>
        <w:t>Set</w:t>
      </w:r>
      <w:r w:rsidR="003C1618" w:rsidRPr="00844C95">
        <w:rPr>
          <w:b/>
          <w:sz w:val="24"/>
          <w:szCs w:val="24"/>
        </w:rPr>
        <w:t xml:space="preserve"> parameters</w:t>
      </w:r>
      <w:r w:rsidRPr="00844C95">
        <w:rPr>
          <w:sz w:val="24"/>
          <w:szCs w:val="24"/>
        </w:rPr>
        <w:t xml:space="preserve">: set fiber extraction </w:t>
      </w:r>
      <w:r w:rsidR="00924633" w:rsidRPr="00844C95">
        <w:rPr>
          <w:sz w:val="24"/>
          <w:szCs w:val="24"/>
        </w:rPr>
        <w:t>parameters and curvelet transform based reconstruction parameters w</w:t>
      </w:r>
      <w:r w:rsidR="0033205A" w:rsidRPr="00844C95">
        <w:rPr>
          <w:sz w:val="24"/>
          <w:szCs w:val="24"/>
        </w:rPr>
        <w:t>hen run mode ctFIRE is selected.</w:t>
      </w:r>
      <w:r w:rsidR="008562B6" w:rsidRPr="00844C95">
        <w:rPr>
          <w:sz w:val="24"/>
          <w:szCs w:val="24"/>
        </w:rPr>
        <w:t xml:space="preserve"> Detailed description about these parameters can be seen in Tutorial 1 in section 4 of this manual.</w:t>
      </w:r>
    </w:p>
    <w:p w:rsidR="000718BF" w:rsidRPr="00844C95" w:rsidRDefault="003C1618" w:rsidP="00C560C4">
      <w:pPr>
        <w:rPr>
          <w:sz w:val="24"/>
          <w:szCs w:val="24"/>
        </w:rPr>
      </w:pPr>
      <w:r w:rsidRPr="00844C95">
        <w:rPr>
          <w:b/>
          <w:sz w:val="24"/>
          <w:szCs w:val="24"/>
        </w:rPr>
        <w:t>Run</w:t>
      </w:r>
      <w:r w:rsidRPr="00844C95">
        <w:rPr>
          <w:sz w:val="24"/>
          <w:szCs w:val="24"/>
        </w:rPr>
        <w:t xml:space="preserve">: select </w:t>
      </w:r>
      <w:r w:rsidR="001B7FC9" w:rsidRPr="00844C95">
        <w:rPr>
          <w:sz w:val="24"/>
          <w:szCs w:val="24"/>
        </w:rPr>
        <w:t xml:space="preserve">run mode among FIRE, ctFIRE and </w:t>
      </w:r>
      <w:r w:rsidRPr="00844C95">
        <w:rPr>
          <w:sz w:val="24"/>
          <w:szCs w:val="24"/>
        </w:rPr>
        <w:t>both</w:t>
      </w:r>
      <w:r w:rsidR="001B7FC9" w:rsidRPr="00844C95">
        <w:rPr>
          <w:sz w:val="24"/>
          <w:szCs w:val="24"/>
        </w:rPr>
        <w:t xml:space="preserve"> FIRE and ctFIRE</w:t>
      </w:r>
      <w:r w:rsidR="0033205A" w:rsidRPr="00844C95">
        <w:rPr>
          <w:sz w:val="24"/>
          <w:szCs w:val="24"/>
        </w:rPr>
        <w:t>.</w:t>
      </w:r>
      <w:r w:rsidR="001B7FC9" w:rsidRPr="00844C95">
        <w:rPr>
          <w:sz w:val="24"/>
          <w:szCs w:val="24"/>
        </w:rPr>
        <w:t xml:space="preserve"> Default run mode is ctFIRE.</w:t>
      </w:r>
    </w:p>
    <w:p w:rsidR="000718BF" w:rsidRPr="00844C95" w:rsidRDefault="003C1618" w:rsidP="00C560C4">
      <w:pPr>
        <w:rPr>
          <w:sz w:val="24"/>
          <w:szCs w:val="24"/>
        </w:rPr>
      </w:pPr>
      <w:r w:rsidRPr="00844C95">
        <w:rPr>
          <w:b/>
          <w:sz w:val="24"/>
          <w:szCs w:val="24"/>
        </w:rPr>
        <w:t>Post-processing</w:t>
      </w:r>
      <w:r w:rsidR="00B01767" w:rsidRPr="00844C95">
        <w:rPr>
          <w:sz w:val="24"/>
          <w:szCs w:val="24"/>
        </w:rPr>
        <w:t xml:space="preserve">: after </w:t>
      </w:r>
      <w:r w:rsidR="00B53B33" w:rsidRPr="00844C95">
        <w:rPr>
          <w:sz w:val="24"/>
          <w:szCs w:val="24"/>
        </w:rPr>
        <w:t xml:space="preserve">the </w:t>
      </w:r>
      <w:r w:rsidR="00B01767" w:rsidRPr="00844C95">
        <w:rPr>
          <w:sz w:val="24"/>
          <w:szCs w:val="24"/>
        </w:rPr>
        <w:t xml:space="preserve">fiber extraction of a single image or the import of ".mat" file(s) </w:t>
      </w:r>
      <w:r w:rsidRPr="00844C95">
        <w:rPr>
          <w:sz w:val="24"/>
          <w:szCs w:val="24"/>
        </w:rPr>
        <w:t xml:space="preserve">, the output setting </w:t>
      </w:r>
      <w:r w:rsidR="00B01767" w:rsidRPr="00844C95">
        <w:rPr>
          <w:sz w:val="24"/>
          <w:szCs w:val="24"/>
        </w:rPr>
        <w:t xml:space="preserve">can be configured </w:t>
      </w:r>
      <w:r w:rsidRPr="00844C95">
        <w:rPr>
          <w:sz w:val="24"/>
          <w:szCs w:val="24"/>
        </w:rPr>
        <w:t>to</w:t>
      </w:r>
      <w:r w:rsidR="00B53B33" w:rsidRPr="00844C95">
        <w:rPr>
          <w:sz w:val="24"/>
          <w:szCs w:val="24"/>
        </w:rPr>
        <w:t xml:space="preserve"> do post-processing</w:t>
      </w:r>
      <w:r w:rsidR="0033205A" w:rsidRPr="00844C95">
        <w:rPr>
          <w:sz w:val="24"/>
          <w:szCs w:val="24"/>
        </w:rPr>
        <w:t>.</w:t>
      </w:r>
    </w:p>
    <w:p w:rsidR="00FD3232" w:rsidRPr="00844C95" w:rsidRDefault="003C1618" w:rsidP="00C560C4">
      <w:pPr>
        <w:rPr>
          <w:sz w:val="24"/>
          <w:szCs w:val="24"/>
        </w:rPr>
      </w:pPr>
      <w:r w:rsidRPr="00844C95">
        <w:rPr>
          <w:b/>
          <w:sz w:val="24"/>
          <w:szCs w:val="24"/>
        </w:rPr>
        <w:t>Stack image</w:t>
      </w:r>
      <w:r w:rsidR="007913ED" w:rsidRPr="00844C95">
        <w:rPr>
          <w:b/>
          <w:sz w:val="24"/>
          <w:szCs w:val="24"/>
        </w:rPr>
        <w:t xml:space="preserve"> preview</w:t>
      </w:r>
      <w:r w:rsidRPr="00844C95">
        <w:rPr>
          <w:sz w:val="24"/>
          <w:szCs w:val="24"/>
        </w:rPr>
        <w:t xml:space="preserve">: when </w:t>
      </w:r>
      <w:r w:rsidR="002C0EAA" w:rsidRPr="00844C95">
        <w:rPr>
          <w:sz w:val="24"/>
          <w:szCs w:val="24"/>
        </w:rPr>
        <w:t>a stack is opened</w:t>
      </w:r>
      <w:r w:rsidRPr="00844C95">
        <w:rPr>
          <w:sz w:val="24"/>
          <w:szCs w:val="24"/>
        </w:rPr>
        <w:t>, m</w:t>
      </w:r>
      <w:r w:rsidR="00B53B33" w:rsidRPr="00844C95">
        <w:rPr>
          <w:sz w:val="24"/>
          <w:szCs w:val="24"/>
        </w:rPr>
        <w:t>ove the slide bar to view any selected slice in the stack</w:t>
      </w:r>
      <w:r w:rsidRPr="00844C95">
        <w:rPr>
          <w:sz w:val="24"/>
          <w:szCs w:val="24"/>
        </w:rPr>
        <w:t xml:space="preserve">. </w:t>
      </w:r>
    </w:p>
    <w:p w:rsidR="00B53B33" w:rsidRPr="00844C95" w:rsidRDefault="00B53B33" w:rsidP="00C560C4">
      <w:pPr>
        <w:rPr>
          <w:sz w:val="24"/>
          <w:szCs w:val="24"/>
        </w:rPr>
      </w:pPr>
      <w:r w:rsidRPr="00844C95">
        <w:rPr>
          <w:b/>
          <w:sz w:val="24"/>
          <w:szCs w:val="24"/>
        </w:rPr>
        <w:t xml:space="preserve">Whole stack: </w:t>
      </w:r>
      <w:r w:rsidRPr="00844C95">
        <w:rPr>
          <w:sz w:val="24"/>
          <w:szCs w:val="24"/>
        </w:rPr>
        <w:t>che</w:t>
      </w:r>
      <w:r w:rsidR="001B7FC9" w:rsidRPr="00844C95">
        <w:rPr>
          <w:sz w:val="24"/>
          <w:szCs w:val="24"/>
        </w:rPr>
        <w:t>cked to process the whole stack.</w:t>
      </w:r>
    </w:p>
    <w:p w:rsidR="00B53B33" w:rsidRPr="00844C95" w:rsidRDefault="00B53B33" w:rsidP="00C560C4">
      <w:pPr>
        <w:rPr>
          <w:sz w:val="24"/>
          <w:szCs w:val="24"/>
        </w:rPr>
      </w:pPr>
      <w:r w:rsidRPr="00844C95">
        <w:rPr>
          <w:b/>
          <w:sz w:val="24"/>
          <w:szCs w:val="24"/>
        </w:rPr>
        <w:t xml:space="preserve">Slices: </w:t>
      </w:r>
      <w:r w:rsidRPr="00844C95">
        <w:rPr>
          <w:sz w:val="24"/>
          <w:szCs w:val="24"/>
        </w:rPr>
        <w:t>enter the range of the slices</w:t>
      </w:r>
      <w:r w:rsidR="001B7FC9" w:rsidRPr="00844C95">
        <w:rPr>
          <w:sz w:val="24"/>
          <w:szCs w:val="24"/>
        </w:rPr>
        <w:t xml:space="preserve"> to be processed.</w:t>
      </w:r>
    </w:p>
    <w:p w:rsidR="00FD3232" w:rsidRPr="00844C95" w:rsidRDefault="003C1618" w:rsidP="00C560C4">
      <w:pPr>
        <w:rPr>
          <w:sz w:val="24"/>
          <w:szCs w:val="24"/>
        </w:rPr>
      </w:pPr>
      <w:r w:rsidRPr="00844C95">
        <w:rPr>
          <w:b/>
          <w:sz w:val="24"/>
          <w:szCs w:val="24"/>
        </w:rPr>
        <w:t>Minimum fiber length</w:t>
      </w:r>
      <w:r w:rsidR="00925DA8" w:rsidRPr="00844C95">
        <w:rPr>
          <w:sz w:val="24"/>
          <w:szCs w:val="24"/>
        </w:rPr>
        <w:t>:  only display</w:t>
      </w:r>
      <w:r w:rsidRPr="00844C95">
        <w:rPr>
          <w:sz w:val="24"/>
          <w:szCs w:val="24"/>
        </w:rPr>
        <w:t xml:space="preserve"> fibers which are longer than this value, unit is </w:t>
      </w:r>
      <w:r w:rsidR="002C0EAA" w:rsidRPr="00844C95">
        <w:rPr>
          <w:sz w:val="24"/>
          <w:szCs w:val="24"/>
        </w:rPr>
        <w:t xml:space="preserve">in </w:t>
      </w:r>
      <w:r w:rsidRPr="00844C95">
        <w:rPr>
          <w:sz w:val="24"/>
          <w:szCs w:val="24"/>
        </w:rPr>
        <w:t>pixel</w:t>
      </w:r>
      <w:r w:rsidR="002C0EAA" w:rsidRPr="00844C95">
        <w:rPr>
          <w:sz w:val="24"/>
          <w:szCs w:val="24"/>
        </w:rPr>
        <w:t>s</w:t>
      </w:r>
      <w:r w:rsidRPr="00844C95">
        <w:rPr>
          <w:sz w:val="24"/>
          <w:szCs w:val="24"/>
        </w:rPr>
        <w:t>, default value is 30.</w:t>
      </w:r>
    </w:p>
    <w:p w:rsidR="0033205A" w:rsidRPr="00844C95" w:rsidRDefault="003C1618" w:rsidP="0033205A">
      <w:pPr>
        <w:pStyle w:val="CommentText"/>
        <w:rPr>
          <w:sz w:val="24"/>
          <w:szCs w:val="24"/>
        </w:rPr>
      </w:pPr>
      <w:r w:rsidRPr="00844C95">
        <w:rPr>
          <w:b/>
          <w:sz w:val="24"/>
          <w:szCs w:val="24"/>
        </w:rPr>
        <w:t>Maximum fiber number</w:t>
      </w:r>
      <w:r w:rsidRPr="00844C95">
        <w:rPr>
          <w:sz w:val="24"/>
          <w:szCs w:val="24"/>
        </w:rPr>
        <w:t xml:space="preserve">:  maximum </w:t>
      </w:r>
      <w:r w:rsidR="002C0EAA" w:rsidRPr="00844C95">
        <w:rPr>
          <w:sz w:val="24"/>
          <w:szCs w:val="24"/>
        </w:rPr>
        <w:t xml:space="preserve">number of </w:t>
      </w:r>
      <w:r w:rsidRPr="00844C95">
        <w:rPr>
          <w:sz w:val="24"/>
          <w:szCs w:val="24"/>
        </w:rPr>
        <w:t>fiber</w:t>
      </w:r>
      <w:r w:rsidR="002C0EAA" w:rsidRPr="00844C95">
        <w:rPr>
          <w:sz w:val="24"/>
          <w:szCs w:val="24"/>
        </w:rPr>
        <w:t xml:space="preserve">s </w:t>
      </w:r>
      <w:r w:rsidR="0033205A" w:rsidRPr="00844C95">
        <w:rPr>
          <w:sz w:val="24"/>
          <w:szCs w:val="24"/>
        </w:rPr>
        <w:t xml:space="preserve">for the output </w:t>
      </w:r>
      <w:r w:rsidR="001B79D5">
        <w:rPr>
          <w:sz w:val="24"/>
          <w:szCs w:val="24"/>
        </w:rPr>
        <w:t>figure(s) or statistic analysis</w:t>
      </w:r>
      <w:r w:rsidRPr="00844C95">
        <w:rPr>
          <w:sz w:val="24"/>
          <w:szCs w:val="24"/>
        </w:rPr>
        <w:t xml:space="preserve"> </w:t>
      </w:r>
      <w:r w:rsidR="0033205A" w:rsidRPr="00844C95">
        <w:rPr>
          <w:sz w:val="24"/>
          <w:szCs w:val="24"/>
        </w:rPr>
        <w:t>. If the number of the extracted fibers is larger than this value, only consider the first "Maximum number" of extracted fibers. Default value is 2999</w:t>
      </w:r>
      <w:r w:rsidR="001B79D5">
        <w:rPr>
          <w:sz w:val="24"/>
          <w:szCs w:val="24"/>
        </w:rPr>
        <w:t>.</w:t>
      </w:r>
    </w:p>
    <w:p w:rsidR="00954E8E" w:rsidRPr="00844C95" w:rsidRDefault="003C1618" w:rsidP="00C560C4">
      <w:pPr>
        <w:rPr>
          <w:sz w:val="24"/>
          <w:szCs w:val="24"/>
        </w:rPr>
      </w:pPr>
      <w:r w:rsidRPr="00844C95">
        <w:rPr>
          <w:b/>
          <w:sz w:val="24"/>
          <w:szCs w:val="24"/>
        </w:rPr>
        <w:t>Fiber line width</w:t>
      </w:r>
      <w:r w:rsidRPr="00844C95">
        <w:rPr>
          <w:sz w:val="24"/>
          <w:szCs w:val="24"/>
        </w:rPr>
        <w:t xml:space="preserve">:  </w:t>
      </w:r>
      <w:r w:rsidR="001B7FC9" w:rsidRPr="00844C95">
        <w:rPr>
          <w:sz w:val="24"/>
          <w:szCs w:val="24"/>
        </w:rPr>
        <w:t>The</w:t>
      </w:r>
      <w:r w:rsidRPr="00844C95">
        <w:rPr>
          <w:sz w:val="24"/>
          <w:szCs w:val="24"/>
        </w:rPr>
        <w:t xml:space="preserve"> line w</w:t>
      </w:r>
      <w:r w:rsidR="001B7FC9" w:rsidRPr="00844C95">
        <w:rPr>
          <w:sz w:val="24"/>
          <w:szCs w:val="24"/>
        </w:rPr>
        <w:t xml:space="preserve">idth of the extracted fibers in </w:t>
      </w:r>
      <w:r w:rsidRPr="00844C95">
        <w:rPr>
          <w:sz w:val="24"/>
          <w:szCs w:val="24"/>
        </w:rPr>
        <w:t>the overlaid image, default value is 0.5</w:t>
      </w:r>
      <w:r w:rsidR="001B79D5">
        <w:rPr>
          <w:sz w:val="24"/>
          <w:szCs w:val="24"/>
        </w:rPr>
        <w:t>.</w:t>
      </w:r>
    </w:p>
    <w:p w:rsidR="00595D57" w:rsidRPr="00844C95" w:rsidRDefault="00595D57" w:rsidP="00C560C4">
      <w:pPr>
        <w:rPr>
          <w:sz w:val="24"/>
          <w:szCs w:val="24"/>
        </w:rPr>
      </w:pPr>
      <w:r w:rsidRPr="001B79D5">
        <w:rPr>
          <w:b/>
          <w:sz w:val="24"/>
          <w:szCs w:val="24"/>
        </w:rPr>
        <w:t>Histogram bins number</w:t>
      </w:r>
      <w:r w:rsidRPr="00844C95">
        <w:rPr>
          <w:sz w:val="24"/>
          <w:szCs w:val="24"/>
        </w:rPr>
        <w:t>: the number of bins used in the angle and/or length histogram.</w:t>
      </w:r>
    </w:p>
    <w:p w:rsidR="000718BF" w:rsidRPr="00844C95" w:rsidRDefault="007A140D" w:rsidP="00C560C4">
      <w:pPr>
        <w:rPr>
          <w:sz w:val="24"/>
          <w:szCs w:val="24"/>
        </w:rPr>
      </w:pPr>
      <w:r w:rsidRPr="00844C95">
        <w:rPr>
          <w:b/>
          <w:sz w:val="24"/>
          <w:szCs w:val="24"/>
        </w:rPr>
        <w:t>Select Output</w:t>
      </w:r>
      <w:r w:rsidR="001B7FC9" w:rsidRPr="00844C95">
        <w:rPr>
          <w:sz w:val="24"/>
          <w:szCs w:val="24"/>
        </w:rPr>
        <w:t xml:space="preserve">:  </w:t>
      </w:r>
    </w:p>
    <w:p w:rsidR="00EF4211" w:rsidRPr="00844C95" w:rsidRDefault="003C1618" w:rsidP="00C560C4">
      <w:pPr>
        <w:rPr>
          <w:sz w:val="24"/>
          <w:szCs w:val="24"/>
        </w:rPr>
      </w:pPr>
      <w:r w:rsidRPr="00844C95">
        <w:rPr>
          <w:b/>
          <w:sz w:val="24"/>
          <w:szCs w:val="24"/>
        </w:rPr>
        <w:t>Overlaying and reconstructed</w:t>
      </w:r>
      <w:r w:rsidRPr="00844C95">
        <w:rPr>
          <w:sz w:val="24"/>
          <w:szCs w:val="24"/>
        </w:rPr>
        <w:t xml:space="preserve">:  </w:t>
      </w:r>
      <w:r w:rsidR="006004B3" w:rsidRPr="00844C95">
        <w:rPr>
          <w:sz w:val="24"/>
          <w:szCs w:val="24"/>
        </w:rPr>
        <w:t xml:space="preserve">checked to show and save the </w:t>
      </w:r>
      <w:r w:rsidR="00EF4211" w:rsidRPr="00844C95">
        <w:rPr>
          <w:sz w:val="24"/>
          <w:szCs w:val="24"/>
        </w:rPr>
        <w:t xml:space="preserve">overlaid image of  the  </w:t>
      </w:r>
      <w:r w:rsidR="00635BA2" w:rsidRPr="00844C95">
        <w:rPr>
          <w:sz w:val="24"/>
          <w:szCs w:val="24"/>
        </w:rPr>
        <w:t xml:space="preserve">extracted </w:t>
      </w:r>
      <w:r w:rsidR="006004B3" w:rsidRPr="00844C95">
        <w:rPr>
          <w:sz w:val="24"/>
          <w:szCs w:val="24"/>
        </w:rPr>
        <w:t>fibers on the original image as well as show the CT reconstruction image.</w:t>
      </w:r>
    </w:p>
    <w:p w:rsidR="00EF4211" w:rsidRPr="00844C95" w:rsidRDefault="003C1618" w:rsidP="00C560C4">
      <w:pPr>
        <w:rPr>
          <w:sz w:val="24"/>
          <w:szCs w:val="24"/>
        </w:rPr>
      </w:pPr>
      <w:r w:rsidRPr="00844C95">
        <w:rPr>
          <w:b/>
          <w:sz w:val="24"/>
          <w:szCs w:val="24"/>
        </w:rPr>
        <w:t>Angle histogram</w:t>
      </w:r>
      <w:r w:rsidRPr="00844C95">
        <w:rPr>
          <w:sz w:val="24"/>
          <w:szCs w:val="24"/>
        </w:rPr>
        <w:t xml:space="preserve">: </w:t>
      </w:r>
      <w:r w:rsidR="006004B3" w:rsidRPr="00844C95">
        <w:rPr>
          <w:sz w:val="24"/>
          <w:szCs w:val="24"/>
        </w:rPr>
        <w:t xml:space="preserve">checked to show the </w:t>
      </w:r>
      <w:r w:rsidRPr="00844C95">
        <w:rPr>
          <w:sz w:val="24"/>
          <w:szCs w:val="24"/>
        </w:rPr>
        <w:t>figure of fiber angle histogram</w:t>
      </w:r>
      <w:r w:rsidR="006004B3" w:rsidRPr="00844C95">
        <w:rPr>
          <w:sz w:val="24"/>
          <w:szCs w:val="24"/>
        </w:rPr>
        <w:t>.</w:t>
      </w:r>
    </w:p>
    <w:p w:rsidR="00EF4211" w:rsidRPr="00844C95" w:rsidRDefault="003C1618" w:rsidP="00C560C4">
      <w:pPr>
        <w:rPr>
          <w:sz w:val="24"/>
          <w:szCs w:val="24"/>
        </w:rPr>
      </w:pPr>
      <w:r w:rsidRPr="00844C95">
        <w:rPr>
          <w:b/>
          <w:sz w:val="24"/>
          <w:szCs w:val="24"/>
        </w:rPr>
        <w:t>Length histogram</w:t>
      </w:r>
      <w:r w:rsidRPr="00844C95">
        <w:rPr>
          <w:sz w:val="24"/>
          <w:szCs w:val="24"/>
        </w:rPr>
        <w:t xml:space="preserve">: </w:t>
      </w:r>
      <w:r w:rsidR="006004B3" w:rsidRPr="00844C95">
        <w:rPr>
          <w:sz w:val="24"/>
          <w:szCs w:val="24"/>
        </w:rPr>
        <w:t xml:space="preserve">checked to show the </w:t>
      </w:r>
      <w:r w:rsidRPr="00844C95">
        <w:rPr>
          <w:sz w:val="24"/>
          <w:szCs w:val="24"/>
        </w:rPr>
        <w:t>figure of fiber length histogram</w:t>
      </w:r>
      <w:r w:rsidR="006004B3" w:rsidRPr="00844C95">
        <w:rPr>
          <w:sz w:val="24"/>
          <w:szCs w:val="24"/>
        </w:rPr>
        <w:t>.</w:t>
      </w:r>
      <w:r w:rsidRPr="00844C95">
        <w:rPr>
          <w:sz w:val="24"/>
          <w:szCs w:val="24"/>
        </w:rPr>
        <w:t xml:space="preserve"> </w:t>
      </w:r>
    </w:p>
    <w:p w:rsidR="00EF4211" w:rsidRPr="00844C95" w:rsidRDefault="003C1618" w:rsidP="00C560C4">
      <w:pPr>
        <w:rPr>
          <w:sz w:val="24"/>
          <w:szCs w:val="24"/>
        </w:rPr>
      </w:pPr>
      <w:r w:rsidRPr="00844C95">
        <w:rPr>
          <w:b/>
          <w:sz w:val="24"/>
          <w:szCs w:val="24"/>
        </w:rPr>
        <w:t>Angle values</w:t>
      </w:r>
      <w:r w:rsidRPr="00844C95">
        <w:rPr>
          <w:sz w:val="24"/>
          <w:szCs w:val="24"/>
        </w:rPr>
        <w:t xml:space="preserve">: </w:t>
      </w:r>
      <w:r w:rsidR="006004B3" w:rsidRPr="00844C95">
        <w:rPr>
          <w:sz w:val="24"/>
          <w:szCs w:val="24"/>
        </w:rPr>
        <w:t xml:space="preserve">checked to </w:t>
      </w:r>
      <w:r w:rsidRPr="00844C95">
        <w:rPr>
          <w:sz w:val="24"/>
          <w:szCs w:val="24"/>
        </w:rPr>
        <w:t xml:space="preserve">save </w:t>
      </w:r>
      <w:r w:rsidR="006004B3" w:rsidRPr="00844C95">
        <w:rPr>
          <w:sz w:val="24"/>
          <w:szCs w:val="24"/>
        </w:rPr>
        <w:t xml:space="preserve">the </w:t>
      </w:r>
      <w:r w:rsidRPr="00844C95">
        <w:rPr>
          <w:sz w:val="24"/>
          <w:szCs w:val="24"/>
        </w:rPr>
        <w:t>fiber angle value into an Excel file</w:t>
      </w:r>
      <w:r w:rsidR="006004B3" w:rsidRPr="00844C95">
        <w:rPr>
          <w:sz w:val="24"/>
          <w:szCs w:val="24"/>
        </w:rPr>
        <w:t>.</w:t>
      </w:r>
    </w:p>
    <w:p w:rsidR="00EF4211" w:rsidRPr="00844C95" w:rsidRDefault="003C1618" w:rsidP="00C560C4">
      <w:pPr>
        <w:rPr>
          <w:sz w:val="24"/>
          <w:szCs w:val="24"/>
        </w:rPr>
      </w:pPr>
      <w:r w:rsidRPr="00844C95">
        <w:rPr>
          <w:b/>
          <w:sz w:val="24"/>
          <w:szCs w:val="24"/>
        </w:rPr>
        <w:t>Length values</w:t>
      </w:r>
      <w:r w:rsidRPr="00844C95">
        <w:rPr>
          <w:sz w:val="24"/>
          <w:szCs w:val="24"/>
        </w:rPr>
        <w:t xml:space="preserve">: </w:t>
      </w:r>
      <w:r w:rsidR="006004B3" w:rsidRPr="00844C95">
        <w:rPr>
          <w:sz w:val="24"/>
          <w:szCs w:val="24"/>
        </w:rPr>
        <w:t xml:space="preserve">checked to </w:t>
      </w:r>
      <w:r w:rsidRPr="00844C95">
        <w:rPr>
          <w:sz w:val="24"/>
          <w:szCs w:val="24"/>
        </w:rPr>
        <w:t xml:space="preserve">save </w:t>
      </w:r>
      <w:r w:rsidR="006004B3" w:rsidRPr="00844C95">
        <w:rPr>
          <w:sz w:val="24"/>
          <w:szCs w:val="24"/>
        </w:rPr>
        <w:t xml:space="preserve">the </w:t>
      </w:r>
      <w:r w:rsidRPr="00844C95">
        <w:rPr>
          <w:sz w:val="24"/>
          <w:szCs w:val="24"/>
        </w:rPr>
        <w:t>fiber length value into an Excel file</w:t>
      </w:r>
      <w:r w:rsidR="006004B3" w:rsidRPr="00844C95">
        <w:rPr>
          <w:sz w:val="24"/>
          <w:szCs w:val="24"/>
        </w:rPr>
        <w:t>.</w:t>
      </w:r>
    </w:p>
    <w:p w:rsidR="001B7FC9" w:rsidRPr="00844C95" w:rsidRDefault="001B7FC9" w:rsidP="00C560C4">
      <w:pPr>
        <w:rPr>
          <w:sz w:val="24"/>
          <w:szCs w:val="24"/>
        </w:rPr>
      </w:pPr>
      <w:r w:rsidRPr="00844C95">
        <w:rPr>
          <w:sz w:val="24"/>
          <w:szCs w:val="24"/>
        </w:rPr>
        <w:lastRenderedPageBreak/>
        <w:t>default is only output "</w:t>
      </w:r>
      <w:r w:rsidRPr="00844C95">
        <w:rPr>
          <w:b/>
          <w:sz w:val="24"/>
          <w:szCs w:val="24"/>
        </w:rPr>
        <w:t xml:space="preserve"> Overlaying and reconstructed</w:t>
      </w:r>
      <w:r w:rsidRPr="00844C95">
        <w:rPr>
          <w:sz w:val="24"/>
          <w:szCs w:val="24"/>
        </w:rPr>
        <w:t xml:space="preserve"> "</w:t>
      </w:r>
      <w:r w:rsidR="006004B3" w:rsidRPr="00844C95">
        <w:rPr>
          <w:sz w:val="24"/>
          <w:szCs w:val="24"/>
        </w:rPr>
        <w:t>.</w:t>
      </w:r>
    </w:p>
    <w:p w:rsidR="00EF4211" w:rsidRPr="00844C95" w:rsidRDefault="003C1618" w:rsidP="00C560C4">
      <w:pPr>
        <w:rPr>
          <w:sz w:val="24"/>
          <w:szCs w:val="24"/>
        </w:rPr>
      </w:pPr>
      <w:r w:rsidRPr="00844C95">
        <w:rPr>
          <w:b/>
          <w:sz w:val="24"/>
          <w:szCs w:val="24"/>
        </w:rPr>
        <w:t>Bottom information label</w:t>
      </w:r>
      <w:r w:rsidRPr="00844C95">
        <w:rPr>
          <w:sz w:val="24"/>
          <w:szCs w:val="24"/>
        </w:rPr>
        <w:t xml:space="preserve">: indicate what </w:t>
      </w:r>
      <w:r w:rsidR="00595D57" w:rsidRPr="00844C95">
        <w:rPr>
          <w:sz w:val="24"/>
          <w:szCs w:val="24"/>
        </w:rPr>
        <w:t xml:space="preserve">is expected </w:t>
      </w:r>
      <w:r w:rsidRPr="00844C95">
        <w:rPr>
          <w:sz w:val="24"/>
          <w:szCs w:val="24"/>
        </w:rPr>
        <w:t xml:space="preserve">to do or the </w:t>
      </w:r>
      <w:r w:rsidR="00595D57" w:rsidRPr="00844C95">
        <w:rPr>
          <w:sz w:val="24"/>
          <w:szCs w:val="24"/>
        </w:rPr>
        <w:t xml:space="preserve">current </w:t>
      </w:r>
      <w:r w:rsidRPr="00844C95">
        <w:rPr>
          <w:sz w:val="24"/>
          <w:szCs w:val="24"/>
        </w:rPr>
        <w:t>program status</w:t>
      </w:r>
      <w:r w:rsidR="00595D57" w:rsidRPr="00844C95">
        <w:rPr>
          <w:sz w:val="24"/>
          <w:szCs w:val="24"/>
        </w:rPr>
        <w:t>.</w:t>
      </w:r>
      <w:r w:rsidRPr="00844C95">
        <w:rPr>
          <w:sz w:val="24"/>
          <w:szCs w:val="24"/>
        </w:rPr>
        <w:t xml:space="preserve"> </w:t>
      </w:r>
    </w:p>
    <w:p w:rsidR="00EF4211" w:rsidRPr="00844C95" w:rsidRDefault="00635BA2" w:rsidP="003E1AA7">
      <w:pPr>
        <w:pStyle w:val="Heading1"/>
        <w:rPr>
          <w:sz w:val="24"/>
          <w:szCs w:val="24"/>
        </w:rPr>
      </w:pPr>
      <w:bookmarkStart w:id="74" w:name="_Toc355007410"/>
      <w:r w:rsidRPr="00844C95">
        <w:rPr>
          <w:sz w:val="24"/>
          <w:szCs w:val="24"/>
        </w:rPr>
        <w:t>Tutorial</w:t>
      </w:r>
      <w:r w:rsidR="00BD28DD" w:rsidRPr="00844C95">
        <w:rPr>
          <w:sz w:val="24"/>
          <w:szCs w:val="24"/>
        </w:rPr>
        <w:t>s</w:t>
      </w:r>
      <w:bookmarkEnd w:id="74"/>
    </w:p>
    <w:p w:rsidR="00D0104A" w:rsidRPr="00844C95" w:rsidRDefault="006D6E88" w:rsidP="003E1AA7">
      <w:pPr>
        <w:pStyle w:val="Heading2"/>
        <w:rPr>
          <w:sz w:val="24"/>
          <w:szCs w:val="24"/>
        </w:rPr>
      </w:pPr>
      <w:bookmarkStart w:id="75" w:name="_Toc355007411"/>
      <w:r w:rsidRPr="00844C95">
        <w:rPr>
          <w:sz w:val="24"/>
          <w:szCs w:val="24"/>
        </w:rPr>
        <w:t xml:space="preserve">Tutorial 1: </w:t>
      </w:r>
      <w:r w:rsidR="00D0104A" w:rsidRPr="00844C95">
        <w:rPr>
          <w:sz w:val="24"/>
          <w:szCs w:val="24"/>
        </w:rPr>
        <w:t>fiber extraction and post-processing for a single image</w:t>
      </w:r>
      <w:bookmarkEnd w:id="75"/>
    </w:p>
    <w:p w:rsidR="006D6E88" w:rsidRPr="00844C95" w:rsidRDefault="00B20F3E" w:rsidP="006D6E88">
      <w:pPr>
        <w:rPr>
          <w:sz w:val="24"/>
          <w:szCs w:val="24"/>
        </w:rPr>
      </w:pPr>
      <w:bookmarkStart w:id="76" w:name="OLE_LINK7"/>
      <w:bookmarkStart w:id="77" w:name="OLE_LINK8"/>
      <w:r w:rsidRPr="00844C95">
        <w:rPr>
          <w:b/>
          <w:i/>
          <w:sz w:val="24"/>
          <w:szCs w:val="24"/>
        </w:rPr>
        <w:t>S</w:t>
      </w:r>
      <w:r w:rsidR="006D6E88" w:rsidRPr="00844C95">
        <w:rPr>
          <w:b/>
          <w:i/>
          <w:sz w:val="24"/>
          <w:szCs w:val="24"/>
        </w:rPr>
        <w:t>tep 1</w:t>
      </w:r>
      <w:r w:rsidR="000A483A" w:rsidRPr="00844C95">
        <w:rPr>
          <w:b/>
          <w:i/>
          <w:sz w:val="24"/>
          <w:szCs w:val="24"/>
        </w:rPr>
        <w:t xml:space="preserve"> </w:t>
      </w:r>
      <w:r w:rsidR="003E1AA7" w:rsidRPr="00844C95">
        <w:rPr>
          <w:b/>
          <w:i/>
          <w:sz w:val="24"/>
          <w:szCs w:val="24"/>
        </w:rPr>
        <w:t xml:space="preserve">open </w:t>
      </w:r>
      <w:r w:rsidR="00BD28DD" w:rsidRPr="00844C95">
        <w:rPr>
          <w:b/>
          <w:i/>
          <w:sz w:val="24"/>
          <w:szCs w:val="24"/>
        </w:rPr>
        <w:t xml:space="preserve">an </w:t>
      </w:r>
      <w:r w:rsidR="003E1AA7" w:rsidRPr="00844C95">
        <w:rPr>
          <w:b/>
          <w:i/>
          <w:sz w:val="24"/>
          <w:szCs w:val="24"/>
        </w:rPr>
        <w:t>image</w:t>
      </w:r>
      <w:r w:rsidR="006D6E88" w:rsidRPr="00844C95">
        <w:rPr>
          <w:sz w:val="24"/>
          <w:szCs w:val="24"/>
        </w:rPr>
        <w:t xml:space="preserve">:  Leave the "Batch-mode" and ".mat" checkboxes unchecked.  Click the "Import image/data" button, a file selection window opens allowing the user to choose the image. In this </w:t>
      </w:r>
      <w:bookmarkStart w:id="78" w:name="OLE_LINK12"/>
      <w:bookmarkStart w:id="79" w:name="OLE_LINK13"/>
      <w:r w:rsidR="006D6E88" w:rsidRPr="00844C95">
        <w:rPr>
          <w:sz w:val="24"/>
          <w:szCs w:val="24"/>
        </w:rPr>
        <w:t>tutorial</w:t>
      </w:r>
      <w:bookmarkEnd w:id="78"/>
      <w:bookmarkEnd w:id="79"/>
      <w:r w:rsidR="006D6E88" w:rsidRPr="00844C95">
        <w:rPr>
          <w:sz w:val="24"/>
          <w:szCs w:val="24"/>
        </w:rPr>
        <w:t>, "testimage1.tif" is selected.</w:t>
      </w:r>
    </w:p>
    <w:p w:rsidR="003E1AA7" w:rsidRPr="00844C95" w:rsidRDefault="006D6E88" w:rsidP="003628BE">
      <w:pPr>
        <w:rPr>
          <w:sz w:val="24"/>
          <w:szCs w:val="24"/>
        </w:rPr>
      </w:pPr>
      <w:r w:rsidRPr="00844C95">
        <w:rPr>
          <w:noProof/>
          <w:sz w:val="24"/>
          <w:szCs w:val="24"/>
          <w:lang w:eastAsia="zh-CN" w:bidi="ar-SA"/>
        </w:rPr>
        <w:drawing>
          <wp:inline distT="0" distB="0" distL="0" distR="0">
            <wp:extent cx="5431790" cy="4019550"/>
            <wp:effectExtent l="19050" t="0" r="0"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431790" cy="4019550"/>
                    </a:xfrm>
                    <a:prstGeom prst="rect">
                      <a:avLst/>
                    </a:prstGeom>
                    <a:noFill/>
                    <a:ln w="9525">
                      <a:noFill/>
                      <a:miter lim="800000"/>
                      <a:headEnd/>
                      <a:tailEnd/>
                    </a:ln>
                  </pic:spPr>
                </pic:pic>
              </a:graphicData>
            </a:graphic>
          </wp:inline>
        </w:drawing>
      </w:r>
    </w:p>
    <w:p w:rsidR="003E1AA7" w:rsidRPr="00844C95" w:rsidRDefault="003E1AA7" w:rsidP="003628BE">
      <w:pPr>
        <w:rPr>
          <w:sz w:val="24"/>
          <w:szCs w:val="24"/>
        </w:rPr>
      </w:pPr>
    </w:p>
    <w:p w:rsidR="006E6949" w:rsidRPr="00844C95" w:rsidRDefault="00A17590" w:rsidP="003628BE">
      <w:pPr>
        <w:rPr>
          <w:sz w:val="24"/>
          <w:szCs w:val="24"/>
        </w:rPr>
      </w:pPr>
      <w:r w:rsidRPr="00844C95">
        <w:rPr>
          <w:sz w:val="24"/>
          <w:szCs w:val="24"/>
        </w:rPr>
        <w:t xml:space="preserve">After </w:t>
      </w:r>
      <w:r w:rsidR="003C1618" w:rsidRPr="00844C95">
        <w:rPr>
          <w:sz w:val="24"/>
          <w:szCs w:val="24"/>
        </w:rPr>
        <w:t>click</w:t>
      </w:r>
      <w:r w:rsidRPr="00844C95">
        <w:rPr>
          <w:sz w:val="24"/>
          <w:szCs w:val="24"/>
        </w:rPr>
        <w:t>ing</w:t>
      </w:r>
      <w:r w:rsidR="003C1618" w:rsidRPr="00844C95">
        <w:rPr>
          <w:sz w:val="24"/>
          <w:szCs w:val="24"/>
        </w:rPr>
        <w:t xml:space="preserve"> open, </w:t>
      </w:r>
      <w:r w:rsidRPr="00844C95">
        <w:rPr>
          <w:sz w:val="24"/>
          <w:szCs w:val="24"/>
        </w:rPr>
        <w:t>the image is displayed and new controls are enabled on the control panel as shown below.</w:t>
      </w:r>
    </w:p>
    <w:p w:rsidR="000A483A" w:rsidRPr="00844C95" w:rsidRDefault="000A483A" w:rsidP="000A483A">
      <w:pPr>
        <w:rPr>
          <w:sz w:val="24"/>
          <w:szCs w:val="24"/>
        </w:rPr>
      </w:pPr>
      <w:r w:rsidRPr="00844C95">
        <w:rPr>
          <w:noProof/>
          <w:sz w:val="24"/>
          <w:szCs w:val="24"/>
          <w:lang w:eastAsia="zh-CN" w:bidi="ar-SA"/>
        </w:rPr>
        <w:lastRenderedPageBreak/>
        <w:drawing>
          <wp:inline distT="0" distB="0" distL="0" distR="0">
            <wp:extent cx="5943600" cy="4517390"/>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srcRect/>
                    <a:stretch>
                      <a:fillRect/>
                    </a:stretch>
                  </pic:blipFill>
                  <pic:spPr bwMode="auto">
                    <a:xfrm>
                      <a:off x="0" y="0"/>
                      <a:ext cx="5943600" cy="4517390"/>
                    </a:xfrm>
                    <a:prstGeom prst="rect">
                      <a:avLst/>
                    </a:prstGeom>
                    <a:noFill/>
                    <a:ln w="9525">
                      <a:noFill/>
                      <a:miter lim="800000"/>
                      <a:headEnd/>
                      <a:tailEnd/>
                    </a:ln>
                  </pic:spPr>
                </pic:pic>
              </a:graphicData>
            </a:graphic>
          </wp:inline>
        </w:drawing>
      </w:r>
      <w:bookmarkStart w:id="80" w:name="_Toc348439119"/>
      <w:bookmarkEnd w:id="80"/>
    </w:p>
    <w:p w:rsidR="00EA27D8" w:rsidRPr="00844C95" w:rsidRDefault="00B20F3E" w:rsidP="003628BE">
      <w:pPr>
        <w:rPr>
          <w:sz w:val="24"/>
          <w:szCs w:val="24"/>
        </w:rPr>
      </w:pPr>
      <w:r w:rsidRPr="00844C95">
        <w:rPr>
          <w:b/>
          <w:i/>
          <w:sz w:val="24"/>
          <w:szCs w:val="24"/>
        </w:rPr>
        <w:t>S</w:t>
      </w:r>
      <w:r w:rsidR="003E1AA7" w:rsidRPr="00844C95">
        <w:rPr>
          <w:b/>
          <w:i/>
          <w:sz w:val="24"/>
          <w:szCs w:val="24"/>
        </w:rPr>
        <w:t>tep 2</w:t>
      </w:r>
      <w:r w:rsidR="008562B6" w:rsidRPr="00844C95">
        <w:rPr>
          <w:sz w:val="24"/>
          <w:szCs w:val="24"/>
        </w:rPr>
        <w:t xml:space="preserve"> </w:t>
      </w:r>
      <w:r w:rsidR="000A483A" w:rsidRPr="00844C95">
        <w:rPr>
          <w:b/>
          <w:i/>
          <w:sz w:val="24"/>
          <w:szCs w:val="24"/>
        </w:rPr>
        <w:t xml:space="preserve">select run mode and set </w:t>
      </w:r>
      <w:r w:rsidR="006E6949" w:rsidRPr="00844C95">
        <w:rPr>
          <w:b/>
          <w:i/>
          <w:sz w:val="24"/>
          <w:szCs w:val="24"/>
        </w:rPr>
        <w:t>output</w:t>
      </w:r>
      <w:r w:rsidR="003E1AA7" w:rsidRPr="00844C95">
        <w:rPr>
          <w:b/>
          <w:i/>
          <w:sz w:val="24"/>
          <w:szCs w:val="24"/>
        </w:rPr>
        <w:t xml:space="preserve"> parameters</w:t>
      </w:r>
      <w:r w:rsidR="003E1AA7" w:rsidRPr="00844C95">
        <w:rPr>
          <w:sz w:val="24"/>
          <w:szCs w:val="24"/>
        </w:rPr>
        <w:t>:</w:t>
      </w:r>
      <w:r w:rsidR="000A483A" w:rsidRPr="00844C95">
        <w:rPr>
          <w:sz w:val="24"/>
          <w:szCs w:val="24"/>
        </w:rPr>
        <w:t xml:space="preserve"> select the run mode  on th</w:t>
      </w:r>
      <w:r w:rsidR="00B3572D">
        <w:rPr>
          <w:sz w:val="24"/>
          <w:szCs w:val="24"/>
        </w:rPr>
        <w:t xml:space="preserve">e right of "Run" button  as "CTF&amp;FIRE"  </w:t>
      </w:r>
      <w:r w:rsidR="000A483A" w:rsidRPr="00844C95">
        <w:rPr>
          <w:sz w:val="24"/>
          <w:szCs w:val="24"/>
        </w:rPr>
        <w:t>to run both FIRE and ctFIRE</w:t>
      </w:r>
      <w:r w:rsidR="00B3572D">
        <w:rPr>
          <w:sz w:val="24"/>
          <w:szCs w:val="24"/>
        </w:rPr>
        <w:t xml:space="preserve"> and use default</w:t>
      </w:r>
      <w:r w:rsidR="000A483A" w:rsidRPr="00844C95">
        <w:rPr>
          <w:sz w:val="24"/>
          <w:szCs w:val="24"/>
        </w:rPr>
        <w:t xml:space="preserve"> output</w:t>
      </w:r>
      <w:r w:rsidR="00B3572D">
        <w:rPr>
          <w:sz w:val="24"/>
          <w:szCs w:val="24"/>
        </w:rPr>
        <w:t xml:space="preserve"> parameters  as shown  below.</w:t>
      </w:r>
    </w:p>
    <w:p w:rsidR="006E6949" w:rsidRPr="00844C95" w:rsidRDefault="00EF7A13" w:rsidP="00B3572D">
      <w:pPr>
        <w:jc w:val="center"/>
        <w:rPr>
          <w:sz w:val="24"/>
          <w:szCs w:val="24"/>
        </w:rPr>
      </w:pPr>
      <w:r w:rsidRPr="00844C95">
        <w:rPr>
          <w:noProof/>
          <w:sz w:val="24"/>
          <w:szCs w:val="24"/>
          <w:lang w:eastAsia="zh-CN" w:bidi="ar-SA"/>
        </w:rPr>
        <w:lastRenderedPageBreak/>
        <w:drawing>
          <wp:inline distT="0" distB="0" distL="0" distR="0">
            <wp:extent cx="3004403" cy="5233917"/>
            <wp:effectExtent l="19050" t="0" r="5497"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t="832" b="19439"/>
                    <a:stretch>
                      <a:fillRect/>
                    </a:stretch>
                  </pic:blipFill>
                  <pic:spPr bwMode="auto">
                    <a:xfrm>
                      <a:off x="0" y="0"/>
                      <a:ext cx="3004403" cy="5233917"/>
                    </a:xfrm>
                    <a:prstGeom prst="rect">
                      <a:avLst/>
                    </a:prstGeom>
                    <a:noFill/>
                    <a:ln w="9525">
                      <a:noFill/>
                      <a:miter lim="800000"/>
                      <a:headEnd/>
                      <a:tailEnd/>
                    </a:ln>
                  </pic:spPr>
                </pic:pic>
              </a:graphicData>
            </a:graphic>
          </wp:inline>
        </w:drawing>
      </w:r>
    </w:p>
    <w:p w:rsidR="00EA27D8" w:rsidRPr="00844C95" w:rsidRDefault="00017C89" w:rsidP="003628BE">
      <w:pPr>
        <w:rPr>
          <w:sz w:val="24"/>
          <w:szCs w:val="24"/>
        </w:rPr>
      </w:pPr>
      <w:r w:rsidRPr="00844C95">
        <w:rPr>
          <w:b/>
          <w:i/>
          <w:sz w:val="24"/>
          <w:szCs w:val="24"/>
        </w:rPr>
        <w:t>S</w:t>
      </w:r>
      <w:r w:rsidR="00EF7A13" w:rsidRPr="00844C95">
        <w:rPr>
          <w:b/>
          <w:i/>
          <w:sz w:val="24"/>
          <w:szCs w:val="24"/>
        </w:rPr>
        <w:t>tep 3 set fiber extraction</w:t>
      </w:r>
      <w:r w:rsidR="003C1618" w:rsidRPr="00844C95">
        <w:rPr>
          <w:b/>
          <w:i/>
          <w:sz w:val="24"/>
          <w:szCs w:val="24"/>
        </w:rPr>
        <w:t xml:space="preserve"> parameters</w:t>
      </w:r>
      <w:r w:rsidR="003C1618" w:rsidRPr="00844C95">
        <w:rPr>
          <w:sz w:val="24"/>
          <w:szCs w:val="24"/>
        </w:rPr>
        <w:t xml:space="preserve"> </w:t>
      </w:r>
      <w:r w:rsidRPr="00844C95">
        <w:rPr>
          <w:sz w:val="24"/>
          <w:szCs w:val="24"/>
        </w:rPr>
        <w:t xml:space="preserve">: </w:t>
      </w:r>
      <w:r w:rsidR="003C1618" w:rsidRPr="00844C95">
        <w:rPr>
          <w:sz w:val="24"/>
          <w:szCs w:val="24"/>
        </w:rPr>
        <w:t>click</w:t>
      </w:r>
      <w:r w:rsidR="00EF7A13" w:rsidRPr="00844C95">
        <w:rPr>
          <w:sz w:val="24"/>
          <w:szCs w:val="24"/>
        </w:rPr>
        <w:t xml:space="preserve"> the "Set </w:t>
      </w:r>
      <w:r w:rsidR="003C1618" w:rsidRPr="00844C95">
        <w:rPr>
          <w:sz w:val="24"/>
          <w:szCs w:val="24"/>
        </w:rPr>
        <w:t>parameters"</w:t>
      </w:r>
      <w:r w:rsidR="00A17590" w:rsidRPr="00844C95">
        <w:rPr>
          <w:sz w:val="24"/>
          <w:szCs w:val="24"/>
        </w:rPr>
        <w:t xml:space="preserve"> button</w:t>
      </w:r>
      <w:r w:rsidRPr="00844C95">
        <w:rPr>
          <w:sz w:val="24"/>
          <w:szCs w:val="24"/>
        </w:rPr>
        <w:t>, t</w:t>
      </w:r>
      <w:r w:rsidR="00BE25A5" w:rsidRPr="00844C95">
        <w:rPr>
          <w:sz w:val="24"/>
          <w:szCs w:val="24"/>
        </w:rPr>
        <w:t>he following window is</w:t>
      </w:r>
      <w:r w:rsidR="00B3572D">
        <w:rPr>
          <w:sz w:val="24"/>
          <w:szCs w:val="24"/>
        </w:rPr>
        <w:t xml:space="preserve"> displayed to set six</w:t>
      </w:r>
      <w:r w:rsidRPr="00844C95">
        <w:rPr>
          <w:sz w:val="24"/>
          <w:szCs w:val="24"/>
        </w:rPr>
        <w:t xml:space="preserve"> FIRE parameters</w:t>
      </w:r>
    </w:p>
    <w:p w:rsidR="00EA27D8" w:rsidRPr="00844C95" w:rsidRDefault="00EF7A13" w:rsidP="00B3572D">
      <w:pPr>
        <w:jc w:val="center"/>
        <w:rPr>
          <w:sz w:val="24"/>
          <w:szCs w:val="24"/>
        </w:rPr>
      </w:pPr>
      <w:r w:rsidRPr="00844C95">
        <w:rPr>
          <w:noProof/>
          <w:sz w:val="24"/>
          <w:szCs w:val="24"/>
          <w:lang w:eastAsia="zh-CN" w:bidi="ar-SA"/>
        </w:rPr>
        <w:lastRenderedPageBreak/>
        <w:drawing>
          <wp:inline distT="0" distB="0" distL="0" distR="0">
            <wp:extent cx="1863706" cy="3457035"/>
            <wp:effectExtent l="19050" t="0" r="3194"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r="2786" b="859"/>
                    <a:stretch>
                      <a:fillRect/>
                    </a:stretch>
                  </pic:blipFill>
                  <pic:spPr bwMode="auto">
                    <a:xfrm>
                      <a:off x="0" y="0"/>
                      <a:ext cx="1863706" cy="3457035"/>
                    </a:xfrm>
                    <a:prstGeom prst="rect">
                      <a:avLst/>
                    </a:prstGeom>
                    <a:noFill/>
                    <a:ln w="9525">
                      <a:noFill/>
                      <a:miter lim="800000"/>
                      <a:headEnd/>
                      <a:tailEnd/>
                    </a:ln>
                  </pic:spPr>
                </pic:pic>
              </a:graphicData>
            </a:graphic>
          </wp:inline>
        </w:drawing>
      </w:r>
    </w:p>
    <w:p w:rsidR="00EA27D8" w:rsidRPr="00844C95" w:rsidRDefault="003C1618" w:rsidP="003628BE">
      <w:pPr>
        <w:rPr>
          <w:sz w:val="24"/>
          <w:szCs w:val="24"/>
        </w:rPr>
      </w:pPr>
      <w:r w:rsidRPr="00844C95">
        <w:rPr>
          <w:sz w:val="24"/>
          <w:szCs w:val="24"/>
        </w:rPr>
        <w:t>The description of the six parameters  is listed below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58"/>
        <w:gridCol w:w="7218"/>
      </w:tblGrid>
      <w:tr w:rsidR="00BE25A5" w:rsidRPr="00844C95" w:rsidTr="00BE25A5">
        <w:trPr>
          <w:trHeight w:val="300"/>
        </w:trPr>
        <w:tc>
          <w:tcPr>
            <w:tcW w:w="235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bookmarkStart w:id="81" w:name="OLE_LINK17"/>
            <w:bookmarkStart w:id="82" w:name="OLE_LINK18"/>
            <w:bookmarkStart w:id="83" w:name="_Hlk348520108"/>
            <w:r w:rsidRPr="00844C95">
              <w:rPr>
                <w:rFonts w:ascii="Calibri" w:eastAsia="Times New Roman" w:hAnsi="Calibri" w:cs="Times New Roman"/>
                <w:color w:val="000000"/>
                <w:sz w:val="24"/>
                <w:szCs w:val="24"/>
                <w:lang w:bidi="ar-SA"/>
              </w:rPr>
              <w:t>thresh_im2</w:t>
            </w:r>
            <w:bookmarkEnd w:id="81"/>
            <w:bookmarkEnd w:id="82"/>
          </w:p>
        </w:tc>
        <w:tc>
          <w:tcPr>
            <w:tcW w:w="7218" w:type="dxa"/>
            <w:shd w:val="clear" w:color="auto" w:fill="auto"/>
            <w:noWrap/>
            <w:hideMark/>
          </w:tcPr>
          <w:p w:rsidR="00BE25A5" w:rsidRPr="00844C95" w:rsidRDefault="00BE25A5" w:rsidP="00966CF2">
            <w:pPr>
              <w:spacing w:after="0" w:line="240" w:lineRule="auto"/>
              <w:rPr>
                <w:rFonts w:ascii="Calibri" w:eastAsia="Times New Roman" w:hAnsi="Calibri" w:cs="Times New Roman"/>
                <w:color w:val="000000"/>
                <w:sz w:val="24"/>
                <w:szCs w:val="24"/>
                <w:lang w:bidi="ar-SA"/>
              </w:rPr>
            </w:pPr>
            <w:bookmarkStart w:id="84" w:name="OLE_LINK10"/>
            <w:bookmarkStart w:id="85" w:name="OLE_LINK11"/>
            <w:r w:rsidRPr="00844C95">
              <w:rPr>
                <w:rFonts w:ascii="Calibri" w:eastAsia="Times New Roman" w:hAnsi="Calibri" w:cs="Times New Roman"/>
                <w:color w:val="000000"/>
                <w:sz w:val="24"/>
                <w:szCs w:val="24"/>
                <w:lang w:bidi="ar-SA"/>
              </w:rPr>
              <w:t xml:space="preserve">a </w:t>
            </w:r>
            <w:r w:rsidR="00966CF2" w:rsidRPr="00844C95">
              <w:rPr>
                <w:rFonts w:ascii="Calibri" w:eastAsia="Times New Roman" w:hAnsi="Calibri" w:cs="Times New Roman"/>
                <w:color w:val="000000"/>
                <w:sz w:val="24"/>
                <w:szCs w:val="24"/>
                <w:lang w:bidi="ar-SA"/>
              </w:rPr>
              <w:t>grey level threshold value used for initially converting the image to a binary image prior to the distance transform</w:t>
            </w:r>
            <w:bookmarkEnd w:id="84"/>
            <w:bookmarkEnd w:id="85"/>
          </w:p>
        </w:tc>
      </w:tr>
      <w:tr w:rsidR="00BE25A5" w:rsidRPr="00844C95" w:rsidTr="00BE25A5">
        <w:trPr>
          <w:trHeight w:val="300"/>
        </w:trPr>
        <w:tc>
          <w:tcPr>
            <w:tcW w:w="235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s_xlinkbox</w:t>
            </w:r>
          </w:p>
        </w:tc>
        <w:tc>
          <w:tcPr>
            <w:tcW w:w="7218" w:type="dxa"/>
            <w:shd w:val="clear" w:color="auto" w:fill="auto"/>
            <w:noWrap/>
            <w:hideMark/>
          </w:tcPr>
          <w:p w:rsidR="00BE25A5" w:rsidRPr="00844C95" w:rsidRDefault="00966CF2" w:rsidP="00966CF2">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 xml:space="preserve">side length </w:t>
            </w:r>
            <w:r w:rsidR="00BE25A5" w:rsidRPr="00844C95">
              <w:rPr>
                <w:rFonts w:ascii="Calibri" w:eastAsia="Times New Roman" w:hAnsi="Calibri" w:cs="Times New Roman"/>
                <w:color w:val="000000"/>
                <w:sz w:val="24"/>
                <w:szCs w:val="24"/>
                <w:lang w:bidi="ar-SA"/>
              </w:rPr>
              <w:t xml:space="preserve">of </w:t>
            </w:r>
            <w:r w:rsidRPr="00844C95">
              <w:rPr>
                <w:rFonts w:ascii="Calibri" w:eastAsia="Times New Roman" w:hAnsi="Calibri" w:cs="Times New Roman"/>
                <w:color w:val="000000"/>
                <w:sz w:val="24"/>
                <w:szCs w:val="24"/>
                <w:lang w:bidi="ar-SA"/>
              </w:rPr>
              <w:t xml:space="preserve">square region of pixels </w:t>
            </w:r>
            <w:r w:rsidR="00BE25A5" w:rsidRPr="00844C95">
              <w:rPr>
                <w:rFonts w:ascii="Calibri" w:eastAsia="Times New Roman" w:hAnsi="Calibri" w:cs="Times New Roman"/>
                <w:color w:val="000000"/>
                <w:sz w:val="24"/>
                <w:szCs w:val="24"/>
                <w:lang w:bidi="ar-SA"/>
              </w:rPr>
              <w:t xml:space="preserve">in which to check to </w:t>
            </w:r>
            <w:r w:rsidRPr="00844C95">
              <w:rPr>
                <w:rFonts w:ascii="Calibri" w:eastAsia="Times New Roman" w:hAnsi="Calibri" w:cs="Times New Roman"/>
                <w:color w:val="000000"/>
                <w:sz w:val="24"/>
                <w:szCs w:val="24"/>
                <w:lang w:bidi="ar-SA"/>
              </w:rPr>
              <w:t>determine if</w:t>
            </w:r>
            <w:r w:rsidR="00BE25A5" w:rsidRPr="00844C95">
              <w:rPr>
                <w:rFonts w:ascii="Calibri" w:eastAsia="Times New Roman" w:hAnsi="Calibri" w:cs="Times New Roman"/>
                <w:color w:val="000000"/>
                <w:sz w:val="24"/>
                <w:szCs w:val="24"/>
                <w:lang w:bidi="ar-SA"/>
              </w:rPr>
              <w:t xml:space="preserve"> </w:t>
            </w:r>
            <w:r w:rsidRPr="00844C95">
              <w:rPr>
                <w:rFonts w:ascii="Calibri" w:eastAsia="Times New Roman" w:hAnsi="Calibri" w:cs="Times New Roman"/>
                <w:color w:val="000000"/>
                <w:sz w:val="24"/>
                <w:szCs w:val="24"/>
                <w:lang w:bidi="ar-SA"/>
              </w:rPr>
              <w:t xml:space="preserve">a pixel </w:t>
            </w:r>
            <w:r w:rsidR="00BE25A5" w:rsidRPr="00844C95">
              <w:rPr>
                <w:rFonts w:ascii="Calibri" w:eastAsia="Times New Roman" w:hAnsi="Calibri" w:cs="Times New Roman"/>
                <w:color w:val="000000"/>
                <w:sz w:val="24"/>
                <w:szCs w:val="24"/>
                <w:lang w:bidi="ar-SA"/>
              </w:rPr>
              <w:t>is a local max of the distance function</w:t>
            </w:r>
          </w:p>
        </w:tc>
      </w:tr>
      <w:tr w:rsidR="00BE25A5" w:rsidRPr="00844C95" w:rsidTr="00BE25A5">
        <w:trPr>
          <w:trHeight w:val="300"/>
        </w:trPr>
        <w:tc>
          <w:tcPr>
            <w:tcW w:w="235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thresh_ext</w:t>
            </w:r>
          </w:p>
        </w:tc>
        <w:tc>
          <w:tcPr>
            <w:tcW w:w="721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angle similarity required for a fiber to extend to the next point</w:t>
            </w:r>
          </w:p>
        </w:tc>
      </w:tr>
      <w:tr w:rsidR="00BE25A5" w:rsidRPr="00844C95" w:rsidTr="00BE25A5">
        <w:trPr>
          <w:trHeight w:val="300"/>
        </w:trPr>
        <w:tc>
          <w:tcPr>
            <w:tcW w:w="235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thresh_dang_aextend</w:t>
            </w:r>
          </w:p>
        </w:tc>
        <w:tc>
          <w:tcPr>
            <w:tcW w:w="721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maximum dangle</w:t>
            </w:r>
            <w:r w:rsidR="00966CF2" w:rsidRPr="00844C95">
              <w:rPr>
                <w:rFonts w:ascii="Calibri" w:eastAsia="Times New Roman" w:hAnsi="Calibri" w:cs="Times New Roman"/>
                <w:color w:val="000000"/>
                <w:sz w:val="24"/>
                <w:szCs w:val="24"/>
                <w:lang w:bidi="ar-SA"/>
              </w:rPr>
              <w:t>r</w:t>
            </w:r>
            <w:r w:rsidRPr="00844C95">
              <w:rPr>
                <w:rFonts w:ascii="Calibri" w:eastAsia="Times New Roman" w:hAnsi="Calibri" w:cs="Times New Roman"/>
                <w:color w:val="000000"/>
                <w:sz w:val="24"/>
                <w:szCs w:val="24"/>
                <w:lang w:bidi="ar-SA"/>
              </w:rPr>
              <w:t xml:space="preserve"> angle difference at cross-link</w:t>
            </w:r>
          </w:p>
        </w:tc>
      </w:tr>
      <w:tr w:rsidR="00BE25A5" w:rsidRPr="00844C95" w:rsidTr="00BE25A5">
        <w:trPr>
          <w:trHeight w:val="300"/>
        </w:trPr>
        <w:tc>
          <w:tcPr>
            <w:tcW w:w="235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thresh_dang_L</w:t>
            </w:r>
          </w:p>
        </w:tc>
        <w:tc>
          <w:tcPr>
            <w:tcW w:w="721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dangler length threshold</w:t>
            </w:r>
          </w:p>
        </w:tc>
      </w:tr>
      <w:tr w:rsidR="00BE25A5" w:rsidRPr="00844C95" w:rsidTr="00BE25A5">
        <w:trPr>
          <w:trHeight w:val="300"/>
        </w:trPr>
        <w:tc>
          <w:tcPr>
            <w:tcW w:w="235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r w:rsidRPr="00844C95">
              <w:rPr>
                <w:rFonts w:ascii="Calibri" w:eastAsia="Times New Roman" w:hAnsi="Calibri" w:cs="Times New Roman"/>
                <w:color w:val="000000"/>
                <w:sz w:val="24"/>
                <w:szCs w:val="24"/>
                <w:lang w:bidi="ar-SA"/>
              </w:rPr>
              <w:t>thresh_linkd</w:t>
            </w:r>
          </w:p>
        </w:tc>
        <w:tc>
          <w:tcPr>
            <w:tcW w:w="7218" w:type="dxa"/>
            <w:shd w:val="clear" w:color="auto" w:fill="auto"/>
            <w:noWrap/>
            <w:hideMark/>
          </w:tcPr>
          <w:p w:rsidR="00BE25A5" w:rsidRPr="00844C95" w:rsidRDefault="00BE25A5" w:rsidP="00BE25A5">
            <w:pPr>
              <w:spacing w:after="0" w:line="240" w:lineRule="auto"/>
              <w:rPr>
                <w:rFonts w:ascii="Calibri" w:eastAsia="Times New Roman" w:hAnsi="Calibri" w:cs="Times New Roman"/>
                <w:color w:val="000000"/>
                <w:sz w:val="24"/>
                <w:szCs w:val="24"/>
                <w:lang w:bidi="ar-SA"/>
              </w:rPr>
            </w:pPr>
            <w:bookmarkStart w:id="86" w:name="OLE_LINK5"/>
            <w:bookmarkStart w:id="87" w:name="OLE_LINK6"/>
            <w:r w:rsidRPr="00844C95">
              <w:rPr>
                <w:rFonts w:ascii="Calibri" w:eastAsia="Times New Roman" w:hAnsi="Calibri" w:cs="Times New Roman"/>
                <w:color w:val="000000"/>
                <w:sz w:val="24"/>
                <w:szCs w:val="24"/>
                <w:lang w:bidi="ar-SA"/>
              </w:rPr>
              <w:t xml:space="preserve">distance for </w:t>
            </w:r>
            <w:r w:rsidR="00362CB1" w:rsidRPr="00844C95">
              <w:rPr>
                <w:rFonts w:ascii="Calibri" w:eastAsia="Times New Roman" w:hAnsi="Calibri" w:cs="Times New Roman"/>
                <w:color w:val="000000"/>
                <w:sz w:val="24"/>
                <w:szCs w:val="24"/>
                <w:lang w:bidi="ar-SA"/>
              </w:rPr>
              <w:t>linking</w:t>
            </w:r>
            <w:r w:rsidRPr="00844C95">
              <w:rPr>
                <w:rFonts w:ascii="Calibri" w:eastAsia="Times New Roman" w:hAnsi="Calibri" w:cs="Times New Roman"/>
                <w:color w:val="000000"/>
                <w:sz w:val="24"/>
                <w:szCs w:val="24"/>
                <w:lang w:bidi="ar-SA"/>
              </w:rPr>
              <w:t xml:space="preserve"> s</w:t>
            </w:r>
            <w:r w:rsidR="00966CF2" w:rsidRPr="00844C95">
              <w:rPr>
                <w:rFonts w:ascii="Calibri" w:eastAsia="Times New Roman" w:hAnsi="Calibri" w:cs="Times New Roman"/>
                <w:color w:val="000000"/>
                <w:sz w:val="24"/>
                <w:szCs w:val="24"/>
                <w:lang w:bidi="ar-SA"/>
              </w:rPr>
              <w:t>imilarly</w:t>
            </w:r>
            <w:r w:rsidRPr="00844C95">
              <w:rPr>
                <w:rFonts w:ascii="Calibri" w:eastAsia="Times New Roman" w:hAnsi="Calibri" w:cs="Times New Roman"/>
                <w:color w:val="000000"/>
                <w:sz w:val="24"/>
                <w:szCs w:val="24"/>
                <w:lang w:bidi="ar-SA"/>
              </w:rPr>
              <w:t>-oriented fibers</w:t>
            </w:r>
            <w:bookmarkEnd w:id="86"/>
            <w:bookmarkEnd w:id="87"/>
          </w:p>
        </w:tc>
      </w:tr>
    </w:tbl>
    <w:bookmarkEnd w:id="83"/>
    <w:p w:rsidR="00FB3761" w:rsidRDefault="00EA27D8" w:rsidP="003628BE">
      <w:pPr>
        <w:rPr>
          <w:sz w:val="24"/>
          <w:szCs w:val="24"/>
        </w:rPr>
      </w:pPr>
      <w:r w:rsidRPr="00844C95">
        <w:rPr>
          <w:sz w:val="24"/>
          <w:szCs w:val="24"/>
        </w:rPr>
        <w:t xml:space="preserve"> </w:t>
      </w:r>
    </w:p>
    <w:p w:rsidR="00017C89" w:rsidRPr="00844C95" w:rsidRDefault="00012080" w:rsidP="003628BE">
      <w:pPr>
        <w:rPr>
          <w:rFonts w:ascii="Calibri" w:eastAsia="Times New Roman" w:hAnsi="Calibri" w:cs="Calibri"/>
          <w:color w:val="000000"/>
          <w:sz w:val="24"/>
          <w:szCs w:val="24"/>
          <w:lang w:eastAsia="zh-CN" w:bidi="ar-SA"/>
        </w:rPr>
      </w:pPr>
      <w:r w:rsidRPr="00844C95">
        <w:rPr>
          <w:sz w:val="24"/>
          <w:szCs w:val="24"/>
        </w:rPr>
        <w:t xml:space="preserve">Change the </w:t>
      </w:r>
      <w:r w:rsidR="003C1618" w:rsidRPr="00844C95">
        <w:rPr>
          <w:rFonts w:ascii="Calibri" w:eastAsia="Times New Roman" w:hAnsi="Calibri" w:cs="Calibri"/>
          <w:color w:val="000000"/>
          <w:sz w:val="24"/>
          <w:szCs w:val="24"/>
          <w:lang w:eastAsia="zh-CN" w:bidi="ar-SA"/>
        </w:rPr>
        <w:t>thresh_im2 to 30 and s_xlinkbox  to 5 , click ok</w:t>
      </w:r>
      <w:r w:rsidR="00EF7A13" w:rsidRPr="00844C95">
        <w:rPr>
          <w:rFonts w:ascii="Calibri" w:eastAsia="Times New Roman" w:hAnsi="Calibri" w:cs="Calibri"/>
          <w:color w:val="000000"/>
          <w:sz w:val="24"/>
          <w:szCs w:val="24"/>
          <w:lang w:eastAsia="zh-CN" w:bidi="ar-SA"/>
        </w:rPr>
        <w:t xml:space="preserve">. Another </w:t>
      </w:r>
      <w:r w:rsidR="00017C89" w:rsidRPr="00844C95">
        <w:rPr>
          <w:rFonts w:ascii="Calibri" w:eastAsia="Times New Roman" w:hAnsi="Calibri" w:cs="Calibri"/>
          <w:color w:val="000000"/>
          <w:sz w:val="24"/>
          <w:szCs w:val="24"/>
          <w:lang w:eastAsia="zh-CN" w:bidi="ar-SA"/>
        </w:rPr>
        <w:t xml:space="preserve">window shown below </w:t>
      </w:r>
      <w:r w:rsidR="00017C89" w:rsidRPr="00844C95">
        <w:rPr>
          <w:sz w:val="24"/>
          <w:szCs w:val="24"/>
        </w:rPr>
        <w:t>is displayed allowing the user to set two ctFIRE parameters</w:t>
      </w:r>
      <w:r w:rsidR="00017C89" w:rsidRPr="00844C95">
        <w:rPr>
          <w:rFonts w:ascii="Calibri" w:eastAsia="Times New Roman" w:hAnsi="Calibri" w:cs="Calibri"/>
          <w:color w:val="000000"/>
          <w:sz w:val="24"/>
          <w:szCs w:val="24"/>
          <w:lang w:eastAsia="zh-CN" w:bidi="ar-SA"/>
        </w:rPr>
        <w:t xml:space="preserve"> s</w:t>
      </w:r>
      <w:r w:rsidR="00EF7A13" w:rsidRPr="00844C95">
        <w:rPr>
          <w:rFonts w:ascii="Calibri" w:eastAsia="Times New Roman" w:hAnsi="Calibri" w:cs="Calibri"/>
          <w:color w:val="000000"/>
          <w:sz w:val="24"/>
          <w:szCs w:val="24"/>
          <w:lang w:eastAsia="zh-CN" w:bidi="ar-SA"/>
        </w:rPr>
        <w:t>ince the</w:t>
      </w:r>
      <w:r w:rsidR="00017C89" w:rsidRPr="00844C95">
        <w:rPr>
          <w:rFonts w:ascii="Calibri" w:eastAsia="Times New Roman" w:hAnsi="Calibri" w:cs="Calibri"/>
          <w:color w:val="000000"/>
          <w:sz w:val="24"/>
          <w:szCs w:val="24"/>
          <w:lang w:eastAsia="zh-CN" w:bidi="ar-SA"/>
        </w:rPr>
        <w:t xml:space="preserve"> ctFIRE was selected to run in step 2. </w:t>
      </w:r>
    </w:p>
    <w:p w:rsidR="00017C89" w:rsidRPr="00844C95" w:rsidRDefault="00017C89" w:rsidP="00FB3761">
      <w:pPr>
        <w:jc w:val="center"/>
        <w:rPr>
          <w:sz w:val="24"/>
          <w:szCs w:val="24"/>
        </w:rPr>
      </w:pPr>
      <w:r w:rsidRPr="00844C95">
        <w:rPr>
          <w:noProof/>
          <w:sz w:val="24"/>
          <w:szCs w:val="24"/>
          <w:lang w:eastAsia="zh-CN" w:bidi="ar-SA"/>
        </w:rPr>
        <w:lastRenderedPageBreak/>
        <w:drawing>
          <wp:inline distT="0" distB="0" distL="0" distR="0">
            <wp:extent cx="2297430" cy="1687830"/>
            <wp:effectExtent l="19050" t="0" r="762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srcRect/>
                    <a:stretch>
                      <a:fillRect/>
                    </a:stretch>
                  </pic:blipFill>
                  <pic:spPr bwMode="auto">
                    <a:xfrm>
                      <a:off x="0" y="0"/>
                      <a:ext cx="2297430" cy="1687830"/>
                    </a:xfrm>
                    <a:prstGeom prst="rect">
                      <a:avLst/>
                    </a:prstGeom>
                    <a:noFill/>
                    <a:ln w="9525">
                      <a:noFill/>
                      <a:miter lim="800000"/>
                      <a:headEnd/>
                      <a:tailEnd/>
                    </a:ln>
                  </pic:spPr>
                </pic:pic>
              </a:graphicData>
            </a:graphic>
          </wp:inline>
        </w:drawing>
      </w:r>
    </w:p>
    <w:p w:rsidR="00752672" w:rsidRPr="00844C95" w:rsidRDefault="00017C89" w:rsidP="00017C89">
      <w:pPr>
        <w:rPr>
          <w:sz w:val="24"/>
          <w:szCs w:val="24"/>
        </w:rPr>
      </w:pPr>
      <w:r w:rsidRPr="00844C95">
        <w:rPr>
          <w:sz w:val="24"/>
          <w:szCs w:val="24"/>
        </w:rPr>
        <w:t>Curvelet transform denoising is performed by transforming to curvelet space, thresholding the curvelets , and then performing the inverse transform using only the selected curvelets. Here, the edit box labeled "</w:t>
      </w:r>
      <w:r w:rsidRPr="00844C95">
        <w:rPr>
          <w:b/>
          <w:sz w:val="24"/>
          <w:szCs w:val="24"/>
        </w:rPr>
        <w:t>Percentile of the remaining curvelet coeffs</w:t>
      </w:r>
      <w:r w:rsidRPr="00844C95">
        <w:rPr>
          <w:sz w:val="24"/>
          <w:szCs w:val="24"/>
        </w:rPr>
        <w:t>" is where the user should input the percentage of the curvelet coefficients for calculating the hard threshold applied to each scale  in the inverse transformation . The edit box labeled "</w:t>
      </w:r>
      <w:r w:rsidRPr="00844C95">
        <w:rPr>
          <w:b/>
          <w:sz w:val="24"/>
          <w:szCs w:val="24"/>
        </w:rPr>
        <w:t>Number of the selected scales</w:t>
      </w:r>
      <w:r w:rsidRPr="00844C95">
        <w:rPr>
          <w:sz w:val="24"/>
          <w:szCs w:val="24"/>
        </w:rPr>
        <w:t xml:space="preserve">" is to set </w:t>
      </w:r>
      <w:del w:id="88" w:author="Jeremy Bredfeldt" w:date="2013-02-12T12:56:00Z">
        <w:r w:rsidRPr="00844C95" w:rsidDel="00362CB1">
          <w:rPr>
            <w:sz w:val="24"/>
            <w:szCs w:val="24"/>
          </w:rPr>
          <w:delText xml:space="preserve"> </w:delText>
        </w:r>
      </w:del>
      <w:r w:rsidRPr="00844C95">
        <w:rPr>
          <w:sz w:val="24"/>
          <w:szCs w:val="24"/>
        </w:rPr>
        <w:t xml:space="preserve">the scales  to reconstruct the image. Specifically, if the total number of scales used by the curvelet transform is N and  3 is the number of selected scales in this edit box, then the actual </w:t>
      </w:r>
      <w:ins w:id="89" w:author="youmap" w:date="2013-02-13T12:56:00Z">
        <w:r w:rsidRPr="00844C95">
          <w:rPr>
            <w:sz w:val="24"/>
            <w:szCs w:val="24"/>
          </w:rPr>
          <w:t xml:space="preserve"> </w:t>
        </w:r>
      </w:ins>
      <w:r w:rsidRPr="00844C95">
        <w:rPr>
          <w:sz w:val="24"/>
          <w:szCs w:val="24"/>
        </w:rPr>
        <w:t xml:space="preserve">scales used for reconstruction is scale N-1, N-2 and N-3. </w:t>
      </w:r>
    </w:p>
    <w:p w:rsidR="00017C89" w:rsidRPr="00844C95" w:rsidRDefault="00017C89" w:rsidP="00017C89">
      <w:pPr>
        <w:rPr>
          <w:sz w:val="24"/>
          <w:szCs w:val="24"/>
        </w:rPr>
      </w:pPr>
      <w:r w:rsidRPr="00844C95">
        <w:rPr>
          <w:sz w:val="24"/>
          <w:szCs w:val="24"/>
        </w:rPr>
        <w:t xml:space="preserve">In this tutorial, </w:t>
      </w:r>
      <w:r w:rsidR="00752672" w:rsidRPr="00844C95">
        <w:rPr>
          <w:sz w:val="24"/>
          <w:szCs w:val="24"/>
        </w:rPr>
        <w:t>u</w:t>
      </w:r>
      <w:r w:rsidRPr="00844C95">
        <w:rPr>
          <w:sz w:val="24"/>
          <w:szCs w:val="24"/>
        </w:rPr>
        <w:t xml:space="preserve">se the default values and  click OK to continue. </w:t>
      </w:r>
      <w:proofErr w:type="spellStart"/>
      <w:ins w:id="90" w:author="youmap" w:date="2013-04-29T13:30:00Z">
        <w:r w:rsidR="00C7138E">
          <w:rPr>
            <w:sz w:val="24"/>
            <w:szCs w:val="24"/>
          </w:rPr>
          <w:t>Then,t</w:t>
        </w:r>
      </w:ins>
      <w:del w:id="91" w:author="youmap" w:date="2013-04-29T13:30:00Z">
        <w:r w:rsidR="00752672" w:rsidRPr="00844C95" w:rsidDel="00C7138E">
          <w:rPr>
            <w:sz w:val="24"/>
            <w:szCs w:val="24"/>
          </w:rPr>
          <w:delText>T</w:delText>
        </w:r>
      </w:del>
      <w:r w:rsidR="00752672" w:rsidRPr="00844C95">
        <w:rPr>
          <w:sz w:val="24"/>
          <w:szCs w:val="24"/>
        </w:rPr>
        <w:t>he</w:t>
      </w:r>
      <w:proofErr w:type="spellEnd"/>
      <w:r w:rsidR="00752672" w:rsidRPr="00844C95">
        <w:rPr>
          <w:sz w:val="24"/>
          <w:szCs w:val="24"/>
        </w:rPr>
        <w:t xml:space="preserve"> button "run" is enabled. </w:t>
      </w:r>
    </w:p>
    <w:p w:rsidR="00D866E4" w:rsidRPr="00844C95" w:rsidRDefault="00EF7A13" w:rsidP="00D866E4">
      <w:pPr>
        <w:rPr>
          <w:sz w:val="24"/>
          <w:szCs w:val="24"/>
        </w:rPr>
      </w:pPr>
      <w:r w:rsidRPr="00844C95">
        <w:rPr>
          <w:rFonts w:ascii="Calibri" w:eastAsia="Times New Roman" w:hAnsi="Calibri" w:cs="Calibri"/>
          <w:b/>
          <w:i/>
          <w:color w:val="000000"/>
          <w:sz w:val="24"/>
          <w:szCs w:val="24"/>
          <w:lang w:eastAsia="zh-CN" w:bidi="ar-SA"/>
        </w:rPr>
        <w:t xml:space="preserve"> </w:t>
      </w:r>
      <w:r w:rsidR="003C1618" w:rsidRPr="00844C95">
        <w:rPr>
          <w:rFonts w:ascii="Calibri" w:eastAsia="Times New Roman" w:hAnsi="Calibri" w:cs="Calibri"/>
          <w:b/>
          <w:i/>
          <w:color w:val="000000"/>
          <w:sz w:val="24"/>
          <w:szCs w:val="24"/>
          <w:lang w:eastAsia="zh-CN" w:bidi="ar-SA"/>
        </w:rPr>
        <w:t xml:space="preserve"> </w:t>
      </w:r>
      <w:r w:rsidR="007778B1" w:rsidRPr="00844C95">
        <w:rPr>
          <w:b/>
          <w:i/>
          <w:sz w:val="24"/>
          <w:szCs w:val="24"/>
          <w:lang w:eastAsia="zh-CN" w:bidi="ar-SA"/>
        </w:rPr>
        <w:t>S</w:t>
      </w:r>
      <w:r w:rsidR="00752672" w:rsidRPr="00844C95">
        <w:rPr>
          <w:b/>
          <w:i/>
          <w:sz w:val="24"/>
          <w:szCs w:val="24"/>
          <w:lang w:eastAsia="zh-CN" w:bidi="ar-SA"/>
        </w:rPr>
        <w:t>tep 4 r</w:t>
      </w:r>
      <w:r w:rsidR="00012080" w:rsidRPr="00844C95">
        <w:rPr>
          <w:b/>
          <w:i/>
          <w:sz w:val="24"/>
          <w:szCs w:val="24"/>
          <w:lang w:eastAsia="zh-CN" w:bidi="ar-SA"/>
        </w:rPr>
        <w:t>un</w:t>
      </w:r>
      <w:r w:rsidR="00752672" w:rsidRPr="00844C95">
        <w:rPr>
          <w:b/>
          <w:i/>
          <w:sz w:val="24"/>
          <w:szCs w:val="24"/>
          <w:lang w:eastAsia="zh-CN" w:bidi="ar-SA"/>
        </w:rPr>
        <w:t xml:space="preserve"> fiber extraction: </w:t>
      </w:r>
      <w:r w:rsidR="003C1618" w:rsidRPr="00844C95">
        <w:rPr>
          <w:rFonts w:ascii="Calibri" w:eastAsia="Times New Roman" w:hAnsi="Calibri" w:cs="Calibri"/>
          <w:color w:val="000000"/>
          <w:sz w:val="24"/>
          <w:szCs w:val="24"/>
          <w:lang w:eastAsia="zh-CN" w:bidi="ar-SA"/>
        </w:rPr>
        <w:t xml:space="preserve"> </w:t>
      </w:r>
      <w:r w:rsidR="00752672" w:rsidRPr="00844C95">
        <w:rPr>
          <w:rFonts w:ascii="Calibri" w:eastAsia="Times New Roman" w:hAnsi="Calibri" w:cs="Calibri"/>
          <w:color w:val="000000"/>
          <w:sz w:val="24"/>
          <w:szCs w:val="24"/>
          <w:lang w:eastAsia="zh-CN" w:bidi="ar-SA"/>
        </w:rPr>
        <w:t xml:space="preserve">click "Run" button. </w:t>
      </w:r>
      <w:r w:rsidR="00752672" w:rsidRPr="00844C95">
        <w:rPr>
          <w:sz w:val="24"/>
          <w:szCs w:val="24"/>
        </w:rPr>
        <w:t>Then, the progress of fiber extraction will be listed in the Command Window. The overlaid and reconstructed images will also be displayed.</w:t>
      </w:r>
    </w:p>
    <w:p w:rsidR="00FC71DE" w:rsidRPr="00844C95" w:rsidRDefault="007778B1" w:rsidP="00D866E4">
      <w:pPr>
        <w:rPr>
          <w:rFonts w:ascii="Calibri" w:eastAsia="Times New Roman" w:hAnsi="Calibri" w:cs="Calibri"/>
          <w:b/>
          <w:i/>
          <w:color w:val="000000"/>
          <w:sz w:val="24"/>
          <w:szCs w:val="24"/>
          <w:lang w:eastAsia="zh-CN" w:bidi="ar-SA"/>
        </w:rPr>
      </w:pPr>
      <w:r w:rsidRPr="00844C95">
        <w:rPr>
          <w:b/>
          <w:i/>
          <w:sz w:val="24"/>
          <w:szCs w:val="24"/>
        </w:rPr>
        <w:t>S</w:t>
      </w:r>
      <w:r w:rsidR="00D866E4" w:rsidRPr="00844C95">
        <w:rPr>
          <w:b/>
          <w:i/>
          <w:sz w:val="24"/>
          <w:szCs w:val="24"/>
        </w:rPr>
        <w:t xml:space="preserve">tep 5 </w:t>
      </w:r>
      <w:r w:rsidR="00FC71DE" w:rsidRPr="00844C95">
        <w:rPr>
          <w:b/>
          <w:i/>
          <w:sz w:val="24"/>
          <w:szCs w:val="24"/>
        </w:rPr>
        <w:t xml:space="preserve"> check the results:</w:t>
      </w:r>
    </w:p>
    <w:p w:rsidR="00FC71DE" w:rsidRPr="00844C95" w:rsidRDefault="00D866E4" w:rsidP="003628BE">
      <w:pPr>
        <w:rPr>
          <w:sz w:val="24"/>
          <w:szCs w:val="24"/>
        </w:rPr>
      </w:pPr>
      <w:r w:rsidRPr="00844C95">
        <w:rPr>
          <w:sz w:val="24"/>
          <w:szCs w:val="24"/>
        </w:rPr>
        <w:t>A ".mat" file containing the fiber extraction results and corresponding parameters  is automatically save to a new subfolder called "ctFIREout"</w:t>
      </w:r>
      <w:r w:rsidR="000D118D" w:rsidRPr="00844C95">
        <w:rPr>
          <w:sz w:val="24"/>
          <w:szCs w:val="24"/>
        </w:rPr>
        <w:t>(if not exit, the folder will be created by ctFIRE automatically)</w:t>
      </w:r>
      <w:r w:rsidRPr="00844C95">
        <w:rPr>
          <w:sz w:val="24"/>
          <w:szCs w:val="24"/>
        </w:rPr>
        <w:t xml:space="preserve"> of the folder where the image exists</w:t>
      </w:r>
      <w:r w:rsidR="000D118D" w:rsidRPr="00844C95">
        <w:rPr>
          <w:sz w:val="24"/>
          <w:szCs w:val="24"/>
        </w:rPr>
        <w:t>. In this case, the path for this subfolder is "C:\CAA_x220\github\curvelets\ctFIRE\ctFIREout"</w:t>
      </w:r>
      <w:del w:id="92" w:author="youmap" w:date="2013-04-29T13:31:00Z">
        <w:r w:rsidRPr="00844C95" w:rsidDel="00C7138E">
          <w:rPr>
            <w:sz w:val="24"/>
            <w:szCs w:val="24"/>
          </w:rPr>
          <w:delText xml:space="preserve"> </w:delText>
        </w:r>
      </w:del>
      <w:r w:rsidR="000D118D" w:rsidRPr="00844C95">
        <w:rPr>
          <w:sz w:val="24"/>
          <w:szCs w:val="24"/>
        </w:rPr>
        <w:t>.  Six</w:t>
      </w:r>
      <w:r w:rsidR="003C1618" w:rsidRPr="00844C95">
        <w:rPr>
          <w:sz w:val="24"/>
          <w:szCs w:val="24"/>
        </w:rPr>
        <w:t xml:space="preserve"> output files are shown:</w:t>
      </w:r>
    </w:p>
    <w:p w:rsidR="00FC71DE" w:rsidRPr="00844C95" w:rsidRDefault="000D118D" w:rsidP="003628BE">
      <w:pPr>
        <w:rPr>
          <w:sz w:val="24"/>
          <w:szCs w:val="24"/>
        </w:rPr>
      </w:pPr>
      <w:r w:rsidRPr="00844C95">
        <w:rPr>
          <w:noProof/>
          <w:sz w:val="24"/>
          <w:szCs w:val="24"/>
          <w:lang w:eastAsia="zh-CN" w:bidi="ar-SA"/>
        </w:rPr>
        <w:lastRenderedPageBreak/>
        <w:drawing>
          <wp:inline distT="0" distB="0" distL="0" distR="0">
            <wp:extent cx="5943600" cy="2811145"/>
            <wp:effectExtent l="1905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5943600" cy="2811145"/>
                    </a:xfrm>
                    <a:prstGeom prst="rect">
                      <a:avLst/>
                    </a:prstGeom>
                    <a:noFill/>
                    <a:ln w="9525">
                      <a:noFill/>
                      <a:miter lim="800000"/>
                      <a:headEnd/>
                      <a:tailEnd/>
                    </a:ln>
                  </pic:spPr>
                </pic:pic>
              </a:graphicData>
            </a:graphic>
          </wp:inline>
        </w:drawing>
      </w:r>
    </w:p>
    <w:p w:rsidR="00FC71DE" w:rsidRPr="00844C95" w:rsidRDefault="00FC71DE" w:rsidP="003628BE">
      <w:pPr>
        <w:rPr>
          <w:sz w:val="24"/>
          <w:szCs w:val="24"/>
        </w:rPr>
      </w:pPr>
      <w:r w:rsidRPr="00844C95">
        <w:rPr>
          <w:noProof/>
          <w:sz w:val="24"/>
          <w:szCs w:val="24"/>
          <w:lang w:eastAsia="zh-CN" w:bidi="ar-SA"/>
        </w:rPr>
        <w:drawing>
          <wp:inline distT="0" distB="0" distL="0" distR="0">
            <wp:extent cx="5939790" cy="1617980"/>
            <wp:effectExtent l="19050" t="0" r="381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39790" cy="1617980"/>
                    </a:xfrm>
                    <a:prstGeom prst="rect">
                      <a:avLst/>
                    </a:prstGeom>
                    <a:noFill/>
                    <a:ln w="9525">
                      <a:noFill/>
                      <a:miter lim="800000"/>
                      <a:headEnd/>
                      <a:tailEnd/>
                    </a:ln>
                  </pic:spPr>
                </pic:pic>
              </a:graphicData>
            </a:graphic>
          </wp:inline>
        </w:drawing>
      </w:r>
    </w:p>
    <w:p w:rsidR="00874706" w:rsidRPr="00844C95" w:rsidRDefault="003C1618" w:rsidP="003628BE">
      <w:pPr>
        <w:rPr>
          <w:i/>
          <w:sz w:val="24"/>
          <w:szCs w:val="24"/>
        </w:rPr>
      </w:pPr>
      <w:r w:rsidRPr="00844C95">
        <w:rPr>
          <w:i/>
          <w:sz w:val="24"/>
          <w:szCs w:val="24"/>
        </w:rPr>
        <w:t xml:space="preserve">FIRE output: </w:t>
      </w:r>
    </w:p>
    <w:p w:rsidR="00464CF1" w:rsidRPr="00844C95" w:rsidRDefault="003C1618" w:rsidP="003628BE">
      <w:pPr>
        <w:rPr>
          <w:sz w:val="24"/>
          <w:szCs w:val="24"/>
        </w:rPr>
      </w:pPr>
      <w:r w:rsidRPr="00844C95">
        <w:rPr>
          <w:sz w:val="24"/>
          <w:szCs w:val="24"/>
        </w:rPr>
        <w:t>FIREout_</w:t>
      </w:r>
      <w:r w:rsidR="000D118D" w:rsidRPr="00844C95">
        <w:rPr>
          <w:sz w:val="24"/>
          <w:szCs w:val="24"/>
        </w:rPr>
        <w:t xml:space="preserve"> testimage1</w:t>
      </w:r>
      <w:r w:rsidRPr="00844C95">
        <w:rPr>
          <w:sz w:val="24"/>
          <w:szCs w:val="24"/>
        </w:rPr>
        <w:t>.mat</w:t>
      </w:r>
      <w:r w:rsidR="002A76C4" w:rsidRPr="00844C95">
        <w:rPr>
          <w:sz w:val="24"/>
          <w:szCs w:val="24"/>
        </w:rPr>
        <w:t xml:space="preserve">:  the .mat file for the fiber extraction results </w:t>
      </w:r>
      <w:r w:rsidRPr="00844C95">
        <w:rPr>
          <w:sz w:val="24"/>
          <w:szCs w:val="24"/>
        </w:rPr>
        <w:t>by FIRE</w:t>
      </w:r>
    </w:p>
    <w:p w:rsidR="00464CF1" w:rsidRPr="00844C95" w:rsidRDefault="003C1618" w:rsidP="003628BE">
      <w:pPr>
        <w:rPr>
          <w:sz w:val="24"/>
          <w:szCs w:val="24"/>
        </w:rPr>
      </w:pPr>
      <w:r w:rsidRPr="00844C95">
        <w:rPr>
          <w:sz w:val="24"/>
          <w:szCs w:val="24"/>
        </w:rPr>
        <w:t>OL_FIRE_</w:t>
      </w:r>
      <w:r w:rsidR="000D118D" w:rsidRPr="00844C95">
        <w:rPr>
          <w:sz w:val="24"/>
          <w:szCs w:val="24"/>
        </w:rPr>
        <w:t xml:space="preserve"> testimage1</w:t>
      </w:r>
      <w:r w:rsidRPr="00844C95">
        <w:rPr>
          <w:sz w:val="24"/>
          <w:szCs w:val="24"/>
        </w:rPr>
        <w:t>.tif :  the .</w:t>
      </w:r>
      <w:r w:rsidR="00362CB1" w:rsidRPr="00844C95">
        <w:rPr>
          <w:sz w:val="24"/>
          <w:szCs w:val="24"/>
        </w:rPr>
        <w:t>tiff</w:t>
      </w:r>
      <w:r w:rsidRPr="00844C95">
        <w:rPr>
          <w:sz w:val="24"/>
          <w:szCs w:val="24"/>
        </w:rPr>
        <w:t xml:space="preserve"> overlaid image of FIRE</w:t>
      </w:r>
    </w:p>
    <w:p w:rsidR="00E44695" w:rsidRPr="00844C95" w:rsidRDefault="003C1618" w:rsidP="003628BE">
      <w:pPr>
        <w:rPr>
          <w:i/>
          <w:sz w:val="24"/>
          <w:szCs w:val="24"/>
        </w:rPr>
      </w:pPr>
      <w:r w:rsidRPr="00844C95">
        <w:rPr>
          <w:i/>
          <w:sz w:val="24"/>
          <w:szCs w:val="24"/>
        </w:rPr>
        <w:t>ctFIRE output:</w:t>
      </w:r>
    </w:p>
    <w:p w:rsidR="00464CF1" w:rsidRPr="00844C95" w:rsidRDefault="003C1618" w:rsidP="00464CF1">
      <w:pPr>
        <w:rPr>
          <w:sz w:val="24"/>
          <w:szCs w:val="24"/>
        </w:rPr>
      </w:pPr>
      <w:r w:rsidRPr="00844C95">
        <w:rPr>
          <w:sz w:val="24"/>
          <w:szCs w:val="24"/>
        </w:rPr>
        <w:t xml:space="preserve"> ctFIREout_ </w:t>
      </w:r>
      <w:r w:rsidR="000D118D" w:rsidRPr="00844C95">
        <w:rPr>
          <w:sz w:val="24"/>
          <w:szCs w:val="24"/>
        </w:rPr>
        <w:t>testimage1</w:t>
      </w:r>
      <w:r w:rsidRPr="00844C95">
        <w:rPr>
          <w:sz w:val="24"/>
          <w:szCs w:val="24"/>
        </w:rPr>
        <w:t xml:space="preserve">.mat:  the .mat file </w:t>
      </w:r>
      <w:r w:rsidR="002A76C4" w:rsidRPr="00844C95">
        <w:rPr>
          <w:sz w:val="24"/>
          <w:szCs w:val="24"/>
        </w:rPr>
        <w:t xml:space="preserve">for the fiber extraction results </w:t>
      </w:r>
      <w:r w:rsidRPr="00844C95">
        <w:rPr>
          <w:sz w:val="24"/>
          <w:szCs w:val="24"/>
        </w:rPr>
        <w:t>by ctFIRE</w:t>
      </w:r>
    </w:p>
    <w:p w:rsidR="00464CF1" w:rsidRPr="00844C95" w:rsidRDefault="003C1618" w:rsidP="00464CF1">
      <w:pPr>
        <w:rPr>
          <w:sz w:val="24"/>
          <w:szCs w:val="24"/>
        </w:rPr>
      </w:pPr>
      <w:r w:rsidRPr="00844C95">
        <w:rPr>
          <w:sz w:val="24"/>
          <w:szCs w:val="24"/>
        </w:rPr>
        <w:t>OL_ctFIRE_</w:t>
      </w:r>
      <w:r w:rsidR="000D118D" w:rsidRPr="00844C95">
        <w:rPr>
          <w:sz w:val="24"/>
          <w:szCs w:val="24"/>
        </w:rPr>
        <w:t xml:space="preserve"> testimage1</w:t>
      </w:r>
      <w:r w:rsidRPr="00844C95">
        <w:rPr>
          <w:sz w:val="24"/>
          <w:szCs w:val="24"/>
        </w:rPr>
        <w:t>.tif :  the .</w:t>
      </w:r>
      <w:r w:rsidR="00362CB1" w:rsidRPr="00844C95">
        <w:rPr>
          <w:sz w:val="24"/>
          <w:szCs w:val="24"/>
        </w:rPr>
        <w:t>tiff</w:t>
      </w:r>
      <w:r w:rsidRPr="00844C95">
        <w:rPr>
          <w:sz w:val="24"/>
          <w:szCs w:val="24"/>
        </w:rPr>
        <w:t xml:space="preserve"> overlaid image of ctFIRE</w:t>
      </w:r>
    </w:p>
    <w:p w:rsidR="00464CF1" w:rsidRPr="00844C95" w:rsidRDefault="003C1618" w:rsidP="00464CF1">
      <w:pPr>
        <w:rPr>
          <w:sz w:val="24"/>
          <w:szCs w:val="24"/>
        </w:rPr>
      </w:pPr>
      <w:r w:rsidRPr="00844C95">
        <w:rPr>
          <w:sz w:val="24"/>
          <w:szCs w:val="24"/>
        </w:rPr>
        <w:t>CTRimg_</w:t>
      </w:r>
      <w:r w:rsidR="000D118D" w:rsidRPr="00844C95">
        <w:rPr>
          <w:sz w:val="24"/>
          <w:szCs w:val="24"/>
        </w:rPr>
        <w:t xml:space="preserve"> testimage1</w:t>
      </w:r>
      <w:r w:rsidRPr="00844C95">
        <w:rPr>
          <w:sz w:val="24"/>
          <w:szCs w:val="24"/>
        </w:rPr>
        <w:t>.tif: the .</w:t>
      </w:r>
      <w:r w:rsidR="00362CB1" w:rsidRPr="00844C95">
        <w:rPr>
          <w:sz w:val="24"/>
          <w:szCs w:val="24"/>
        </w:rPr>
        <w:t>tiff</w:t>
      </w:r>
      <w:r w:rsidRPr="00844C95">
        <w:rPr>
          <w:sz w:val="24"/>
          <w:szCs w:val="24"/>
        </w:rPr>
        <w:t xml:space="preserve"> CT reconstruction image</w:t>
      </w:r>
    </w:p>
    <w:p w:rsidR="000D118D" w:rsidRPr="00844C95" w:rsidRDefault="000D118D" w:rsidP="000D118D">
      <w:pPr>
        <w:rPr>
          <w:sz w:val="24"/>
          <w:szCs w:val="24"/>
        </w:rPr>
      </w:pPr>
      <w:r w:rsidRPr="00844C95">
        <w:rPr>
          <w:sz w:val="24"/>
          <w:szCs w:val="24"/>
        </w:rPr>
        <w:t>CT_ testimage1.mat: the .mat CT reconstruction image</w:t>
      </w:r>
    </w:p>
    <w:p w:rsidR="00464CF1" w:rsidRPr="00844C95" w:rsidRDefault="003C1618" w:rsidP="00464CF1">
      <w:pPr>
        <w:rPr>
          <w:sz w:val="24"/>
          <w:szCs w:val="24"/>
        </w:rPr>
      </w:pPr>
      <w:r w:rsidRPr="00844C95">
        <w:rPr>
          <w:sz w:val="24"/>
          <w:szCs w:val="24"/>
        </w:rPr>
        <w:t>The three images are shown below:</w:t>
      </w:r>
    </w:p>
    <w:bookmarkStart w:id="93" w:name="OLE_LINK3"/>
    <w:bookmarkStart w:id="94" w:name="OLE_LINK4"/>
    <w:p w:rsidR="00464CF1" w:rsidRPr="00844C95" w:rsidRDefault="001E20FA" w:rsidP="002A76C4">
      <w:pPr>
        <w:jc w:val="center"/>
        <w:rPr>
          <w:sz w:val="24"/>
          <w:szCs w:val="24"/>
        </w:rPr>
      </w:pPr>
      <w:r>
        <w:rPr>
          <w:sz w:val="24"/>
          <w:szCs w:val="24"/>
        </w:rPr>
      </w:r>
      <w:r>
        <w:rPr>
          <w:sz w:val="24"/>
          <w:szCs w:val="24"/>
        </w:rPr>
        <w:pict>
          <v:group id="_x0000_s1032" editas="canvas" style="width:245.45pt;height:237.65pt;mso-position-horizontal-relative:char;mso-position-vertical-relative:line" coordorigin="4059,279" coordsize="3776,3658">
            <o:lock v:ext="edit" aspectratio="t"/>
            <v:shape id="_x0000_s1031" type="#_x0000_t75" style="position:absolute;left:4059;top:279;width:3776;height:3658" o:preferrelative="f">
              <v:fill o:detectmouseclick="t"/>
              <v:path o:extrusionok="t" o:connecttype="none"/>
              <o:lock v:ext="edit" text="t"/>
            </v:shape>
            <v:shape id="_x0000_s1034" type="#_x0000_t202" style="position:absolute;left:4729;top:336;width:3106;height:468" stroked="f">
              <v:textbox>
                <w:txbxContent>
                  <w:p w:rsidR="00690DA8" w:rsidRPr="00F62CCD" w:rsidRDefault="00690DA8">
                    <w:pPr>
                      <w:rPr>
                        <w:color w:val="FF0000"/>
                        <w:sz w:val="20"/>
                        <w:szCs w:val="20"/>
                      </w:rPr>
                    </w:pPr>
                    <w:r w:rsidRPr="00F62CCD">
                      <w:rPr>
                        <w:color w:val="FF0000"/>
                        <w:sz w:val="20"/>
                        <w:szCs w:val="20"/>
                      </w:rPr>
                      <w:t>CTRimg_testimage1.tif</w:t>
                    </w:r>
                  </w:p>
                </w:txbxContent>
              </v:textbox>
            </v:shape>
            <v:shape id="_x0000_s1244" type="#_x0000_t75" style="position:absolute;left:4059;top:612;width:3317;height:3325">
              <v:imagedata r:id="rId14" o:title="CTRimg_testimage1"/>
            </v:shape>
            <w10:wrap type="none"/>
            <w10:anchorlock/>
          </v:group>
        </w:pict>
      </w:r>
      <w:bookmarkEnd w:id="93"/>
      <w:bookmarkEnd w:id="94"/>
      <w:r>
        <w:rPr>
          <w:sz w:val="24"/>
          <w:szCs w:val="24"/>
        </w:rPr>
      </w:r>
      <w:r>
        <w:rPr>
          <w:sz w:val="24"/>
          <w:szCs w:val="24"/>
        </w:rPr>
        <w:pict>
          <v:group id="_x0000_s1035" editas="canvas" style="width:601.95pt;height:287.3pt;mso-position-horizontal-relative:char;mso-position-vertical-relative:line" coordorigin="2529,279" coordsize="9261,4420">
            <o:lock v:ext="edit" aspectratio="t"/>
            <v:shape id="_x0000_s1036" type="#_x0000_t75" style="position:absolute;left:2529;top:279;width:9261;height:4420" o:preferrelative="f">
              <v:fill o:detectmouseclick="t"/>
              <v:path o:extrusionok="t" o:connecttype="none"/>
              <o:lock v:ext="edit" text="t"/>
            </v:shape>
            <v:shape id="_x0000_s1038" type="#_x0000_t202" style="position:absolute;left:6575;top:573;width:3106;height:469" stroked="f">
              <v:textbox>
                <w:txbxContent>
                  <w:p w:rsidR="00F62CCD" w:rsidRPr="00F62CCD" w:rsidRDefault="00F62CCD" w:rsidP="00F62CCD">
                    <w:pPr>
                      <w:rPr>
                        <w:szCs w:val="24"/>
                      </w:rPr>
                    </w:pPr>
                    <w:r w:rsidRPr="00F62CCD">
                      <w:rPr>
                        <w:color w:val="FF0000"/>
                        <w:sz w:val="20"/>
                        <w:szCs w:val="20"/>
                      </w:rPr>
                      <w:t>OL_</w:t>
                    </w:r>
                    <w:r w:rsidR="003E27F6">
                      <w:rPr>
                        <w:color w:val="FF0000"/>
                        <w:sz w:val="20"/>
                        <w:szCs w:val="20"/>
                      </w:rPr>
                      <w:t>ct</w:t>
                    </w:r>
                    <w:r w:rsidRPr="00F62CCD">
                      <w:rPr>
                        <w:color w:val="FF0000"/>
                        <w:sz w:val="20"/>
                        <w:szCs w:val="20"/>
                      </w:rPr>
                      <w:t>FIRE_testimage1.tif</w:t>
                    </w:r>
                  </w:p>
                </w:txbxContent>
              </v:textbox>
            </v:shape>
            <v:shape id="_x0000_s1041" type="#_x0000_t202" style="position:absolute;left:2784;top:516;width:3106;height:469" stroked="f">
              <v:textbox>
                <w:txbxContent>
                  <w:p w:rsidR="00F62CCD" w:rsidRPr="00F62CCD" w:rsidRDefault="00F62CCD" w:rsidP="00F62CCD">
                    <w:pPr>
                      <w:rPr>
                        <w:szCs w:val="24"/>
                      </w:rPr>
                    </w:pPr>
                    <w:r w:rsidRPr="00F62CCD">
                      <w:rPr>
                        <w:color w:val="FF0000"/>
                        <w:sz w:val="20"/>
                        <w:szCs w:val="20"/>
                      </w:rPr>
                      <w:t>OL_FIRE_testimage1.tif</w:t>
                    </w:r>
                  </w:p>
                </w:txbxContent>
              </v:textbox>
            </v:shape>
            <v:shape id="_x0000_s1245" type="#_x0000_t75" style="position:absolute;left:2557;top:1005;width:3324;height:3324">
              <v:imagedata r:id="rId15" o:title="OL_FIRE_testimage1"/>
            </v:shape>
            <v:shape id="_x0000_s1246" type="#_x0000_t75" style="position:absolute;left:6137;top:979;width:3324;height:3323">
              <v:imagedata r:id="rId16" o:title="OL_ctFIRE_testimage1"/>
            </v:shape>
            <w10:wrap type="none"/>
            <w10:anchorlock/>
          </v:group>
        </w:pict>
      </w:r>
    </w:p>
    <w:p w:rsidR="002A76C4" w:rsidRPr="00844C95" w:rsidRDefault="000A1F63" w:rsidP="002A76C4">
      <w:pPr>
        <w:rPr>
          <w:sz w:val="24"/>
          <w:szCs w:val="24"/>
        </w:rPr>
      </w:pPr>
      <w:r w:rsidRPr="00844C95">
        <w:rPr>
          <w:sz w:val="24"/>
          <w:szCs w:val="24"/>
        </w:rPr>
        <w:t>As shown above, f</w:t>
      </w:r>
      <w:r w:rsidR="0052419F" w:rsidRPr="00844C95">
        <w:rPr>
          <w:sz w:val="24"/>
          <w:szCs w:val="24"/>
        </w:rPr>
        <w:t>or this test image</w:t>
      </w:r>
      <w:r w:rsidR="003C1618" w:rsidRPr="00844C95">
        <w:rPr>
          <w:sz w:val="24"/>
          <w:szCs w:val="24"/>
        </w:rPr>
        <w:t>, the results of ctFIRE look much better than those of the FIRE.</w:t>
      </w:r>
    </w:p>
    <w:bookmarkEnd w:id="76"/>
    <w:bookmarkEnd w:id="77"/>
    <w:p w:rsidR="00E5465F" w:rsidRPr="00844C95" w:rsidRDefault="00464CF1" w:rsidP="00E5465F">
      <w:pPr>
        <w:rPr>
          <w:sz w:val="24"/>
          <w:szCs w:val="24"/>
        </w:rPr>
      </w:pPr>
      <w:r w:rsidRPr="00844C95">
        <w:rPr>
          <w:b/>
          <w:i/>
          <w:sz w:val="24"/>
          <w:szCs w:val="24"/>
        </w:rPr>
        <w:t xml:space="preserve"> </w:t>
      </w:r>
      <w:r w:rsidR="007778B1" w:rsidRPr="00844C95">
        <w:rPr>
          <w:b/>
          <w:i/>
          <w:sz w:val="24"/>
          <w:szCs w:val="24"/>
        </w:rPr>
        <w:t>S</w:t>
      </w:r>
      <w:r w:rsidR="002A76C4" w:rsidRPr="00844C95">
        <w:rPr>
          <w:b/>
          <w:i/>
          <w:sz w:val="24"/>
          <w:szCs w:val="24"/>
        </w:rPr>
        <w:t xml:space="preserve">tep 6 </w:t>
      </w:r>
      <w:r w:rsidR="00E5465F" w:rsidRPr="00844C95">
        <w:rPr>
          <w:b/>
          <w:i/>
          <w:sz w:val="24"/>
          <w:szCs w:val="24"/>
        </w:rPr>
        <w:t xml:space="preserve"> post-processing</w:t>
      </w:r>
      <w:r w:rsidR="002A76C4" w:rsidRPr="00844C95">
        <w:rPr>
          <w:sz w:val="24"/>
          <w:szCs w:val="24"/>
        </w:rPr>
        <w:t xml:space="preserve">: </w:t>
      </w:r>
      <w:r w:rsidR="00E5465F" w:rsidRPr="00844C95">
        <w:rPr>
          <w:sz w:val="24"/>
          <w:szCs w:val="24"/>
        </w:rPr>
        <w:t>Let's suppose we are satisfied with the overlaid image, now we want to see the angle and length histograms and save the correspond values. In the con</w:t>
      </w:r>
      <w:r w:rsidR="003C1618" w:rsidRPr="00844C95">
        <w:rPr>
          <w:sz w:val="24"/>
          <w:szCs w:val="24"/>
        </w:rPr>
        <w:t>trol panel, the corresponding settings are:</w:t>
      </w:r>
    </w:p>
    <w:p w:rsidR="00E5465F" w:rsidRPr="00844C95" w:rsidRDefault="00A928D7" w:rsidP="001B79D5">
      <w:pPr>
        <w:jc w:val="center"/>
        <w:rPr>
          <w:sz w:val="24"/>
          <w:szCs w:val="24"/>
        </w:rPr>
      </w:pPr>
      <w:r w:rsidRPr="00844C95">
        <w:rPr>
          <w:noProof/>
          <w:sz w:val="24"/>
          <w:szCs w:val="24"/>
          <w:lang w:eastAsia="zh-CN" w:bidi="ar-SA"/>
        </w:rPr>
        <w:lastRenderedPageBreak/>
        <w:drawing>
          <wp:inline distT="0" distB="0" distL="0" distR="0">
            <wp:extent cx="2985058" cy="5172502"/>
            <wp:effectExtent l="19050" t="0" r="5792"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r="1744"/>
                    <a:stretch>
                      <a:fillRect/>
                    </a:stretch>
                  </pic:blipFill>
                  <pic:spPr bwMode="auto">
                    <a:xfrm>
                      <a:off x="0" y="0"/>
                      <a:ext cx="2985058" cy="5172502"/>
                    </a:xfrm>
                    <a:prstGeom prst="rect">
                      <a:avLst/>
                    </a:prstGeom>
                    <a:noFill/>
                    <a:ln w="9525">
                      <a:noFill/>
                      <a:miter lim="800000"/>
                      <a:headEnd/>
                      <a:tailEnd/>
                    </a:ln>
                  </pic:spPr>
                </pic:pic>
              </a:graphicData>
            </a:graphic>
          </wp:inline>
        </w:drawing>
      </w:r>
    </w:p>
    <w:p w:rsidR="00E5465F" w:rsidRPr="00844C95" w:rsidRDefault="003C1618" w:rsidP="00E5465F">
      <w:pPr>
        <w:rPr>
          <w:sz w:val="24"/>
          <w:szCs w:val="24"/>
        </w:rPr>
      </w:pPr>
      <w:r w:rsidRPr="00844C95">
        <w:rPr>
          <w:sz w:val="24"/>
          <w:szCs w:val="24"/>
        </w:rPr>
        <w:t>Click Post-processing, then shows:</w:t>
      </w:r>
    </w:p>
    <w:p w:rsidR="000E17A4" w:rsidRPr="00844C95" w:rsidRDefault="000E17A4" w:rsidP="00E5465F">
      <w:pPr>
        <w:rPr>
          <w:sz w:val="24"/>
          <w:szCs w:val="24"/>
        </w:rPr>
      </w:pPr>
      <w:r w:rsidRPr="00844C95">
        <w:rPr>
          <w:noProof/>
          <w:sz w:val="24"/>
          <w:szCs w:val="24"/>
          <w:lang w:eastAsia="zh-CN" w:bidi="ar-SA"/>
        </w:rPr>
        <w:lastRenderedPageBreak/>
        <w:drawing>
          <wp:inline distT="0" distB="0" distL="0" distR="0">
            <wp:extent cx="5322570" cy="685101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srcRect/>
                    <a:stretch>
                      <a:fillRect/>
                    </a:stretch>
                  </pic:blipFill>
                  <pic:spPr bwMode="auto">
                    <a:xfrm>
                      <a:off x="0" y="0"/>
                      <a:ext cx="5322570" cy="6851015"/>
                    </a:xfrm>
                    <a:prstGeom prst="rect">
                      <a:avLst/>
                    </a:prstGeom>
                    <a:noFill/>
                    <a:ln w="9525">
                      <a:noFill/>
                      <a:miter lim="800000"/>
                      <a:headEnd/>
                      <a:tailEnd/>
                    </a:ln>
                  </pic:spPr>
                </pic:pic>
              </a:graphicData>
            </a:graphic>
          </wp:inline>
        </w:drawing>
      </w:r>
    </w:p>
    <w:p w:rsidR="00D737C6" w:rsidRPr="00844C95" w:rsidRDefault="000E17A4" w:rsidP="00D737C6">
      <w:pPr>
        <w:rPr>
          <w:sz w:val="24"/>
          <w:szCs w:val="24"/>
        </w:rPr>
      </w:pPr>
      <w:r w:rsidRPr="00844C95">
        <w:rPr>
          <w:sz w:val="24"/>
          <w:szCs w:val="24"/>
        </w:rPr>
        <w:t xml:space="preserve">In the output folder </w:t>
      </w:r>
      <w:r w:rsidR="003C1618" w:rsidRPr="00844C95">
        <w:rPr>
          <w:sz w:val="24"/>
          <w:szCs w:val="24"/>
        </w:rPr>
        <w:t xml:space="preserve"> </w:t>
      </w:r>
      <w:r w:rsidRPr="00844C95">
        <w:rPr>
          <w:sz w:val="24"/>
          <w:szCs w:val="24"/>
        </w:rPr>
        <w:t>"C:\CAA_x220\github\curvelets\ctFIRE\ctFIREout"</w:t>
      </w:r>
      <w:r w:rsidR="003C1618" w:rsidRPr="00844C95">
        <w:rPr>
          <w:sz w:val="24"/>
          <w:szCs w:val="24"/>
        </w:rPr>
        <w:t xml:space="preserve">,  4 additional output files </w:t>
      </w:r>
      <w:r w:rsidRPr="00844C95">
        <w:rPr>
          <w:sz w:val="24"/>
          <w:szCs w:val="24"/>
        </w:rPr>
        <w:t xml:space="preserve">are </w:t>
      </w:r>
      <w:r w:rsidR="003C1618" w:rsidRPr="00844C95">
        <w:rPr>
          <w:sz w:val="24"/>
          <w:szCs w:val="24"/>
        </w:rPr>
        <w:t>highlighted</w:t>
      </w:r>
      <w:r w:rsidRPr="00844C95">
        <w:rPr>
          <w:sz w:val="24"/>
          <w:szCs w:val="24"/>
        </w:rPr>
        <w:t xml:space="preserve"> as shown below, containing</w:t>
      </w:r>
      <w:r w:rsidR="003C1618" w:rsidRPr="00844C95">
        <w:rPr>
          <w:sz w:val="24"/>
          <w:szCs w:val="24"/>
        </w:rPr>
        <w:t xml:space="preserve"> the angle and length </w:t>
      </w:r>
      <w:r w:rsidRPr="00844C95">
        <w:rPr>
          <w:sz w:val="24"/>
          <w:szCs w:val="24"/>
        </w:rPr>
        <w:t>values of both FIRE and ctFIRE.</w:t>
      </w:r>
    </w:p>
    <w:p w:rsidR="00D737C6" w:rsidRPr="00844C95" w:rsidRDefault="00F85052" w:rsidP="00D737C6">
      <w:pPr>
        <w:rPr>
          <w:sz w:val="24"/>
          <w:szCs w:val="24"/>
        </w:rPr>
      </w:pPr>
      <w:r w:rsidRPr="00844C95">
        <w:rPr>
          <w:noProof/>
          <w:sz w:val="24"/>
          <w:szCs w:val="24"/>
          <w:lang w:eastAsia="zh-CN" w:bidi="ar-SA"/>
        </w:rPr>
        <w:lastRenderedPageBreak/>
        <w:drawing>
          <wp:inline distT="0" distB="0" distL="0" distR="0">
            <wp:extent cx="5943600" cy="320738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srcRect/>
                    <a:stretch>
                      <a:fillRect/>
                    </a:stretch>
                  </pic:blipFill>
                  <pic:spPr bwMode="auto">
                    <a:xfrm>
                      <a:off x="0" y="0"/>
                      <a:ext cx="5943600" cy="3207385"/>
                    </a:xfrm>
                    <a:prstGeom prst="rect">
                      <a:avLst/>
                    </a:prstGeom>
                    <a:noFill/>
                    <a:ln w="9525">
                      <a:noFill/>
                      <a:miter lim="800000"/>
                      <a:headEnd/>
                      <a:tailEnd/>
                    </a:ln>
                  </pic:spPr>
                </pic:pic>
              </a:graphicData>
            </a:graphic>
          </wp:inline>
        </w:drawing>
      </w:r>
      <w:r w:rsidR="00EB4EE7" w:rsidRPr="00844C95">
        <w:rPr>
          <w:b/>
          <w:i/>
          <w:sz w:val="24"/>
          <w:szCs w:val="24"/>
        </w:rPr>
        <w:t>S</w:t>
      </w:r>
      <w:r w:rsidRPr="00844C95">
        <w:rPr>
          <w:b/>
          <w:i/>
          <w:sz w:val="24"/>
          <w:szCs w:val="24"/>
        </w:rPr>
        <w:t>tep 7</w:t>
      </w:r>
      <w:r w:rsidR="00933D5C" w:rsidRPr="00844C95">
        <w:rPr>
          <w:b/>
          <w:i/>
          <w:sz w:val="24"/>
          <w:szCs w:val="24"/>
        </w:rPr>
        <w:t xml:space="preserve"> r</w:t>
      </w:r>
      <w:r w:rsidR="00D737C6" w:rsidRPr="00844C95">
        <w:rPr>
          <w:b/>
          <w:i/>
          <w:sz w:val="24"/>
          <w:szCs w:val="24"/>
        </w:rPr>
        <w:t>eset</w:t>
      </w:r>
      <w:r w:rsidRPr="00844C95">
        <w:rPr>
          <w:b/>
          <w:i/>
          <w:sz w:val="24"/>
          <w:szCs w:val="24"/>
        </w:rPr>
        <w:t xml:space="preserve"> the GUI</w:t>
      </w:r>
      <w:r w:rsidRPr="00844C95">
        <w:rPr>
          <w:sz w:val="24"/>
          <w:szCs w:val="24"/>
        </w:rPr>
        <w:t>:  reset to import new image or data .</w:t>
      </w:r>
    </w:p>
    <w:p w:rsidR="00BD28DD" w:rsidRPr="00844C95" w:rsidRDefault="00F85052" w:rsidP="00BD28DD">
      <w:pPr>
        <w:pStyle w:val="Heading2"/>
        <w:rPr>
          <w:sz w:val="24"/>
          <w:szCs w:val="24"/>
        </w:rPr>
      </w:pPr>
      <w:bookmarkStart w:id="95" w:name="_Toc355007412"/>
      <w:r w:rsidRPr="00844C95">
        <w:rPr>
          <w:sz w:val="24"/>
          <w:szCs w:val="24"/>
        </w:rPr>
        <w:t xml:space="preserve">Tutorial 2: </w:t>
      </w:r>
      <w:r w:rsidR="00BD28DD" w:rsidRPr="00844C95">
        <w:rPr>
          <w:sz w:val="24"/>
          <w:szCs w:val="24"/>
        </w:rPr>
        <w:t>fiber extraction for an image stack</w:t>
      </w:r>
      <w:bookmarkEnd w:id="95"/>
    </w:p>
    <w:p w:rsidR="005D7924" w:rsidRPr="00844C95" w:rsidDel="00C7138E" w:rsidRDefault="005D7924" w:rsidP="005D7924">
      <w:pPr>
        <w:rPr>
          <w:del w:id="96" w:author="youmap" w:date="2013-04-29T13:33:00Z"/>
          <w:sz w:val="24"/>
          <w:szCs w:val="24"/>
        </w:rPr>
      </w:pPr>
      <w:del w:id="97" w:author="youmap" w:date="2013-04-29T13:33:00Z">
        <w:r w:rsidRPr="00844C95" w:rsidDel="00C7138E">
          <w:rPr>
            <w:sz w:val="24"/>
            <w:szCs w:val="24"/>
          </w:rPr>
          <w:delText xml:space="preserve">The procedure of processing an image stack is similar to process a single image. </w:delText>
        </w:r>
      </w:del>
    </w:p>
    <w:p w:rsidR="005D7924" w:rsidRPr="00844C95" w:rsidRDefault="005D7924" w:rsidP="005D7924">
      <w:pPr>
        <w:rPr>
          <w:sz w:val="24"/>
          <w:szCs w:val="24"/>
        </w:rPr>
      </w:pPr>
      <w:r w:rsidRPr="00844C95">
        <w:rPr>
          <w:b/>
          <w:i/>
          <w:sz w:val="24"/>
          <w:szCs w:val="24"/>
        </w:rPr>
        <w:t>Step 1 open an image</w:t>
      </w:r>
      <w:r w:rsidRPr="00844C95">
        <w:rPr>
          <w:sz w:val="24"/>
          <w:szCs w:val="24"/>
        </w:rPr>
        <w:t>:  Leave the "Batch-mode" and ".mat" checkboxes unchecked.  Click the "Import image/data" button, a file selection window opens allowing the user to choose the image. In this tutorial,  "teststack3.tif" is selected.</w:t>
      </w:r>
    </w:p>
    <w:p w:rsidR="005D7924" w:rsidRPr="00844C95" w:rsidRDefault="005D7924" w:rsidP="005D7924">
      <w:pPr>
        <w:rPr>
          <w:sz w:val="24"/>
          <w:szCs w:val="24"/>
        </w:rPr>
      </w:pPr>
      <w:r w:rsidRPr="00844C95">
        <w:rPr>
          <w:noProof/>
          <w:sz w:val="24"/>
          <w:szCs w:val="24"/>
          <w:lang w:eastAsia="zh-CN" w:bidi="ar-SA"/>
        </w:rPr>
        <w:drawing>
          <wp:inline distT="0" distB="0" distL="0" distR="0">
            <wp:extent cx="5936615" cy="2995930"/>
            <wp:effectExtent l="19050" t="0" r="6985"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5936615" cy="2995930"/>
                    </a:xfrm>
                    <a:prstGeom prst="rect">
                      <a:avLst/>
                    </a:prstGeom>
                    <a:noFill/>
                    <a:ln w="9525">
                      <a:noFill/>
                      <a:miter lim="800000"/>
                      <a:headEnd/>
                      <a:tailEnd/>
                    </a:ln>
                  </pic:spPr>
                </pic:pic>
              </a:graphicData>
            </a:graphic>
          </wp:inline>
        </w:drawing>
      </w:r>
    </w:p>
    <w:p w:rsidR="005D7924" w:rsidRPr="00844C95" w:rsidRDefault="005D7924" w:rsidP="005D7924">
      <w:pPr>
        <w:rPr>
          <w:sz w:val="24"/>
          <w:szCs w:val="24"/>
        </w:rPr>
      </w:pPr>
    </w:p>
    <w:p w:rsidR="005D7924" w:rsidRPr="00844C95" w:rsidRDefault="005D7924" w:rsidP="005D7924">
      <w:pPr>
        <w:rPr>
          <w:sz w:val="24"/>
          <w:szCs w:val="24"/>
        </w:rPr>
      </w:pPr>
      <w:r w:rsidRPr="00844C95">
        <w:rPr>
          <w:sz w:val="24"/>
          <w:szCs w:val="24"/>
        </w:rPr>
        <w:lastRenderedPageBreak/>
        <w:t>After clicking open, the first slice of the stack is displayed and new controls are enabled on the control panel as shown below.</w:t>
      </w:r>
    </w:p>
    <w:p w:rsidR="005D7924" w:rsidRPr="00844C95" w:rsidRDefault="005D7924" w:rsidP="005D7924">
      <w:pPr>
        <w:rPr>
          <w:sz w:val="24"/>
          <w:szCs w:val="24"/>
        </w:rPr>
      </w:pPr>
      <w:r w:rsidRPr="00844C95">
        <w:rPr>
          <w:noProof/>
          <w:sz w:val="24"/>
          <w:szCs w:val="24"/>
          <w:lang w:eastAsia="zh-CN" w:bidi="ar-SA"/>
        </w:rPr>
        <w:drawing>
          <wp:inline distT="0" distB="0" distL="0" distR="0">
            <wp:extent cx="5943600" cy="438785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943600" cy="4387850"/>
                    </a:xfrm>
                    <a:prstGeom prst="rect">
                      <a:avLst/>
                    </a:prstGeom>
                    <a:noFill/>
                    <a:ln w="9525">
                      <a:noFill/>
                      <a:miter lim="800000"/>
                      <a:headEnd/>
                      <a:tailEnd/>
                    </a:ln>
                  </pic:spPr>
                </pic:pic>
              </a:graphicData>
            </a:graphic>
          </wp:inline>
        </w:drawing>
      </w:r>
    </w:p>
    <w:p w:rsidR="005D7924" w:rsidRPr="00844C95" w:rsidRDefault="005D7924" w:rsidP="005D7924">
      <w:pPr>
        <w:rPr>
          <w:sz w:val="24"/>
          <w:szCs w:val="24"/>
        </w:rPr>
      </w:pPr>
      <w:r w:rsidRPr="00844C95">
        <w:rPr>
          <w:b/>
          <w:i/>
          <w:sz w:val="24"/>
          <w:szCs w:val="24"/>
        </w:rPr>
        <w:t>Step 2</w:t>
      </w:r>
      <w:r w:rsidRPr="00844C95">
        <w:rPr>
          <w:sz w:val="24"/>
          <w:szCs w:val="24"/>
        </w:rPr>
        <w:t xml:space="preserve"> </w:t>
      </w:r>
      <w:r w:rsidRPr="00844C95">
        <w:rPr>
          <w:b/>
          <w:i/>
          <w:sz w:val="24"/>
          <w:szCs w:val="24"/>
        </w:rPr>
        <w:t>selec</w:t>
      </w:r>
      <w:r w:rsidR="0050733D" w:rsidRPr="00844C95">
        <w:rPr>
          <w:b/>
          <w:i/>
          <w:sz w:val="24"/>
          <w:szCs w:val="24"/>
        </w:rPr>
        <w:t xml:space="preserve">t run mode and </w:t>
      </w:r>
      <w:r w:rsidRPr="00844C95">
        <w:rPr>
          <w:b/>
          <w:i/>
          <w:sz w:val="24"/>
          <w:szCs w:val="24"/>
        </w:rPr>
        <w:t>set output parameters</w:t>
      </w:r>
      <w:r w:rsidRPr="00844C95">
        <w:rPr>
          <w:sz w:val="24"/>
          <w:szCs w:val="24"/>
        </w:rPr>
        <w:t xml:space="preserve">: </w:t>
      </w:r>
      <w:r w:rsidR="005635AC" w:rsidRPr="00844C95">
        <w:rPr>
          <w:sz w:val="24"/>
          <w:szCs w:val="24"/>
        </w:rPr>
        <w:t xml:space="preserve"> Leave </w:t>
      </w:r>
      <w:r w:rsidRPr="00844C95">
        <w:rPr>
          <w:sz w:val="24"/>
          <w:szCs w:val="24"/>
        </w:rPr>
        <w:t xml:space="preserve">the run mode  on the right of "Run" button  as </w:t>
      </w:r>
      <w:r w:rsidR="005635AC" w:rsidRPr="00844C95">
        <w:rPr>
          <w:sz w:val="24"/>
          <w:szCs w:val="24"/>
        </w:rPr>
        <w:t xml:space="preserve"> default value "ctFIRE"</w:t>
      </w:r>
      <w:r w:rsidRPr="00844C95">
        <w:rPr>
          <w:sz w:val="24"/>
          <w:szCs w:val="24"/>
        </w:rPr>
        <w:t>,  output parameters are default values as show</w:t>
      </w:r>
      <w:ins w:id="98" w:author="youmap" w:date="2013-04-29T13:33:00Z">
        <w:r w:rsidR="00C7138E">
          <w:rPr>
            <w:sz w:val="24"/>
            <w:szCs w:val="24"/>
          </w:rPr>
          <w:t>n</w:t>
        </w:r>
      </w:ins>
      <w:del w:id="99" w:author="youmap" w:date="2013-04-29T13:33:00Z">
        <w:r w:rsidRPr="00844C95" w:rsidDel="00C7138E">
          <w:rPr>
            <w:sz w:val="24"/>
            <w:szCs w:val="24"/>
          </w:rPr>
          <w:delText>ing</w:delText>
        </w:r>
      </w:del>
      <w:r w:rsidRPr="00844C95">
        <w:rPr>
          <w:sz w:val="24"/>
          <w:szCs w:val="24"/>
        </w:rPr>
        <w:t xml:space="preserve"> in the </w:t>
      </w:r>
      <w:r w:rsidR="005635AC" w:rsidRPr="00844C95">
        <w:rPr>
          <w:sz w:val="24"/>
          <w:szCs w:val="24"/>
        </w:rPr>
        <w:t>follows. Compared to processing one single image, the controls for stack analysis are enabled and allowing to preview the slices and select the slice range</w:t>
      </w:r>
      <w:r w:rsidR="00BA2DE3" w:rsidRPr="00844C95">
        <w:rPr>
          <w:sz w:val="24"/>
          <w:szCs w:val="24"/>
        </w:rPr>
        <w:t>. Drag the slider or click the slider arrow to preview the slices in the stack.</w:t>
      </w:r>
      <w:r w:rsidR="00D87CBC" w:rsidRPr="00844C95">
        <w:rPr>
          <w:sz w:val="24"/>
          <w:szCs w:val="24"/>
        </w:rPr>
        <w:t xml:space="preserve"> Select the 2nd slice</w:t>
      </w:r>
      <w:r w:rsidR="0050733D" w:rsidRPr="00844C95">
        <w:rPr>
          <w:sz w:val="24"/>
          <w:szCs w:val="24"/>
        </w:rPr>
        <w:t xml:space="preserve"> to prev</w:t>
      </w:r>
      <w:r w:rsidR="00D87CBC" w:rsidRPr="00844C95">
        <w:rPr>
          <w:sz w:val="24"/>
          <w:szCs w:val="24"/>
        </w:rPr>
        <w:t>i</w:t>
      </w:r>
      <w:r w:rsidR="0050733D" w:rsidRPr="00844C95">
        <w:rPr>
          <w:sz w:val="24"/>
          <w:szCs w:val="24"/>
        </w:rPr>
        <w:t>e</w:t>
      </w:r>
      <w:r w:rsidR="00D87CBC" w:rsidRPr="00844C95">
        <w:rPr>
          <w:sz w:val="24"/>
          <w:szCs w:val="24"/>
        </w:rPr>
        <w:t>w, select</w:t>
      </w:r>
      <w:r w:rsidR="00BA2DE3" w:rsidRPr="00844C95">
        <w:rPr>
          <w:sz w:val="24"/>
          <w:szCs w:val="24"/>
        </w:rPr>
        <w:t xml:space="preserve"> the slices range </w:t>
      </w:r>
      <w:r w:rsidR="00D87CBC" w:rsidRPr="00844C95">
        <w:rPr>
          <w:sz w:val="24"/>
          <w:szCs w:val="24"/>
        </w:rPr>
        <w:t>as "slices</w:t>
      </w:r>
      <w:r w:rsidR="00BA2DE3" w:rsidRPr="00844C95">
        <w:rPr>
          <w:sz w:val="24"/>
          <w:szCs w:val="24"/>
        </w:rPr>
        <w:t xml:space="preserve"> </w:t>
      </w:r>
      <w:r w:rsidR="003C205F" w:rsidRPr="00844C95">
        <w:rPr>
          <w:sz w:val="24"/>
          <w:szCs w:val="24"/>
        </w:rPr>
        <w:t>1</w:t>
      </w:r>
      <w:r w:rsidR="00BA2DE3" w:rsidRPr="00844C95">
        <w:rPr>
          <w:sz w:val="24"/>
          <w:szCs w:val="24"/>
        </w:rPr>
        <w:t xml:space="preserve"> to </w:t>
      </w:r>
      <w:r w:rsidR="003C205F" w:rsidRPr="00844C95">
        <w:rPr>
          <w:sz w:val="24"/>
          <w:szCs w:val="24"/>
        </w:rPr>
        <w:t>2</w:t>
      </w:r>
      <w:r w:rsidR="00D87CBC" w:rsidRPr="00844C95">
        <w:rPr>
          <w:sz w:val="24"/>
          <w:szCs w:val="24"/>
        </w:rPr>
        <w:t>"</w:t>
      </w:r>
      <w:r w:rsidR="008E5E9E" w:rsidRPr="00844C95">
        <w:rPr>
          <w:sz w:val="24"/>
          <w:szCs w:val="24"/>
        </w:rPr>
        <w:t xml:space="preserve">, and </w:t>
      </w:r>
      <w:r w:rsidR="00D87CBC" w:rsidRPr="00844C95">
        <w:rPr>
          <w:sz w:val="24"/>
          <w:szCs w:val="24"/>
        </w:rPr>
        <w:t>set the minimum fiber length shown in the overlaid image to "50". T</w:t>
      </w:r>
      <w:r w:rsidR="00BA2DE3" w:rsidRPr="00844C95">
        <w:rPr>
          <w:sz w:val="24"/>
          <w:szCs w:val="24"/>
        </w:rPr>
        <w:t xml:space="preserve">he following  figure </w:t>
      </w:r>
      <w:r w:rsidR="00D87CBC" w:rsidRPr="00844C95">
        <w:rPr>
          <w:sz w:val="24"/>
          <w:szCs w:val="24"/>
        </w:rPr>
        <w:t>is displayed</w:t>
      </w:r>
      <w:r w:rsidR="0004197C" w:rsidRPr="00844C95">
        <w:rPr>
          <w:sz w:val="24"/>
          <w:szCs w:val="24"/>
        </w:rPr>
        <w:t>:</w:t>
      </w:r>
      <w:r w:rsidR="008E5E9E" w:rsidRPr="00844C95">
        <w:rPr>
          <w:sz w:val="24"/>
          <w:szCs w:val="24"/>
        </w:rPr>
        <w:t xml:space="preserve"> </w:t>
      </w:r>
    </w:p>
    <w:p w:rsidR="00BA2DE3" w:rsidRPr="00844C95" w:rsidRDefault="008E5E9E" w:rsidP="005D7924">
      <w:pPr>
        <w:rPr>
          <w:sz w:val="24"/>
          <w:szCs w:val="24"/>
        </w:rPr>
      </w:pPr>
      <w:r w:rsidRPr="00844C95">
        <w:rPr>
          <w:noProof/>
          <w:sz w:val="24"/>
          <w:szCs w:val="24"/>
          <w:lang w:eastAsia="zh-CN" w:bidi="ar-SA"/>
        </w:rPr>
        <w:lastRenderedPageBreak/>
        <w:drawing>
          <wp:inline distT="0" distB="0" distL="0" distR="0">
            <wp:extent cx="5943600" cy="4422140"/>
            <wp:effectExtent l="19050" t="0" r="0"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5943600" cy="4422140"/>
                    </a:xfrm>
                    <a:prstGeom prst="rect">
                      <a:avLst/>
                    </a:prstGeom>
                    <a:noFill/>
                    <a:ln w="9525">
                      <a:noFill/>
                      <a:miter lim="800000"/>
                      <a:headEnd/>
                      <a:tailEnd/>
                    </a:ln>
                  </pic:spPr>
                </pic:pic>
              </a:graphicData>
            </a:graphic>
          </wp:inline>
        </w:drawing>
      </w:r>
    </w:p>
    <w:p w:rsidR="005D7924" w:rsidRPr="00844C95" w:rsidRDefault="005D7924" w:rsidP="005D7924">
      <w:pPr>
        <w:rPr>
          <w:sz w:val="24"/>
          <w:szCs w:val="24"/>
        </w:rPr>
      </w:pPr>
      <w:r w:rsidRPr="00844C95">
        <w:rPr>
          <w:sz w:val="24"/>
          <w:szCs w:val="24"/>
        </w:rPr>
        <w:t xml:space="preserve"> </w:t>
      </w:r>
      <w:r w:rsidR="0004197C" w:rsidRPr="00844C95">
        <w:rPr>
          <w:sz w:val="24"/>
          <w:szCs w:val="24"/>
        </w:rPr>
        <w:t>To be noted</w:t>
      </w:r>
      <w:r w:rsidR="00FC1E0A" w:rsidRPr="00844C95">
        <w:rPr>
          <w:sz w:val="24"/>
          <w:szCs w:val="24"/>
        </w:rPr>
        <w:t xml:space="preserve">, the default slices range is  </w:t>
      </w:r>
      <w:r w:rsidR="0004197C" w:rsidRPr="00844C95">
        <w:rPr>
          <w:sz w:val="24"/>
          <w:szCs w:val="24"/>
        </w:rPr>
        <w:t xml:space="preserve">"whole stack", </w:t>
      </w:r>
      <w:r w:rsidR="00C550A4" w:rsidRPr="00844C95">
        <w:rPr>
          <w:sz w:val="24"/>
          <w:szCs w:val="24"/>
        </w:rPr>
        <w:t>which means</w:t>
      </w:r>
      <w:r w:rsidR="0004197C" w:rsidRPr="00844C95">
        <w:rPr>
          <w:sz w:val="24"/>
          <w:szCs w:val="24"/>
        </w:rPr>
        <w:t xml:space="preserve"> to process all the slices in the stack.</w:t>
      </w:r>
    </w:p>
    <w:p w:rsidR="005D7924" w:rsidRPr="00844C95" w:rsidRDefault="005D7924" w:rsidP="005D7924">
      <w:pPr>
        <w:rPr>
          <w:rFonts w:ascii="Calibri" w:eastAsia="Times New Roman" w:hAnsi="Calibri" w:cs="Calibri"/>
          <w:color w:val="000000"/>
          <w:sz w:val="24"/>
          <w:szCs w:val="24"/>
          <w:lang w:eastAsia="zh-CN" w:bidi="ar-SA"/>
        </w:rPr>
      </w:pPr>
      <w:r w:rsidRPr="00844C95">
        <w:rPr>
          <w:b/>
          <w:i/>
          <w:sz w:val="24"/>
          <w:szCs w:val="24"/>
        </w:rPr>
        <w:t>Step 3 set fiber extraction parameters</w:t>
      </w:r>
      <w:r w:rsidRPr="00844C95">
        <w:rPr>
          <w:sz w:val="24"/>
          <w:szCs w:val="24"/>
        </w:rPr>
        <w:t xml:space="preserve"> : click the "Set parameters" button</w:t>
      </w:r>
      <w:r w:rsidR="00C550A4" w:rsidRPr="00844C95">
        <w:rPr>
          <w:sz w:val="24"/>
          <w:szCs w:val="24"/>
        </w:rPr>
        <w:t xml:space="preserve">. In this tutorial , for fiber extraction, change the </w:t>
      </w:r>
      <w:r w:rsidR="00C550A4" w:rsidRPr="00844C95">
        <w:rPr>
          <w:rFonts w:ascii="Calibri" w:eastAsia="Times New Roman" w:hAnsi="Calibri" w:cs="Calibri"/>
          <w:color w:val="000000"/>
          <w:sz w:val="24"/>
          <w:szCs w:val="24"/>
          <w:lang w:eastAsia="zh-CN" w:bidi="ar-SA"/>
        </w:rPr>
        <w:t xml:space="preserve">thresh_im2 to 10 and s_xlinkbox  to 5; for curvelet transform based reconstruction, use the default values. </w:t>
      </w:r>
      <w:r w:rsidR="00C550A4" w:rsidRPr="00844C95">
        <w:rPr>
          <w:sz w:val="24"/>
          <w:szCs w:val="24"/>
        </w:rPr>
        <w:t>See the step 3 of Tutorial 1 for details</w:t>
      </w:r>
      <w:r w:rsidRPr="00844C95">
        <w:rPr>
          <w:rFonts w:ascii="Calibri" w:eastAsia="Times New Roman" w:hAnsi="Calibri" w:cs="Calibri"/>
          <w:color w:val="000000"/>
          <w:sz w:val="24"/>
          <w:szCs w:val="24"/>
          <w:lang w:eastAsia="zh-CN" w:bidi="ar-SA"/>
        </w:rPr>
        <w:t xml:space="preserve"> </w:t>
      </w:r>
    </w:p>
    <w:p w:rsidR="005D7924" w:rsidRPr="00844C95" w:rsidRDefault="005D7924" w:rsidP="005D7924">
      <w:pPr>
        <w:rPr>
          <w:sz w:val="24"/>
          <w:szCs w:val="24"/>
        </w:rPr>
      </w:pPr>
      <w:r w:rsidRPr="00844C95">
        <w:rPr>
          <w:rFonts w:ascii="Calibri" w:eastAsia="Times New Roman" w:hAnsi="Calibri" w:cs="Calibri"/>
          <w:b/>
          <w:i/>
          <w:color w:val="000000"/>
          <w:sz w:val="24"/>
          <w:szCs w:val="24"/>
          <w:lang w:eastAsia="zh-CN" w:bidi="ar-SA"/>
        </w:rPr>
        <w:t xml:space="preserve">  </w:t>
      </w:r>
      <w:r w:rsidRPr="00844C95">
        <w:rPr>
          <w:b/>
          <w:i/>
          <w:sz w:val="24"/>
          <w:szCs w:val="24"/>
          <w:lang w:eastAsia="zh-CN" w:bidi="ar-SA"/>
        </w:rPr>
        <w:t xml:space="preserve">Step 4 run fiber extraction: </w:t>
      </w:r>
      <w:r w:rsidRPr="00844C95">
        <w:rPr>
          <w:rFonts w:ascii="Calibri" w:eastAsia="Times New Roman" w:hAnsi="Calibri" w:cs="Calibri"/>
          <w:color w:val="000000"/>
          <w:sz w:val="24"/>
          <w:szCs w:val="24"/>
          <w:lang w:eastAsia="zh-CN" w:bidi="ar-SA"/>
        </w:rPr>
        <w:t xml:space="preserve"> click "Run" button. </w:t>
      </w:r>
      <w:r w:rsidRPr="00844C95">
        <w:rPr>
          <w:sz w:val="24"/>
          <w:szCs w:val="24"/>
        </w:rPr>
        <w:t>Then, the progress of fiber extraction will be listed in the Command Window. The overlaid and reconstructed images will also be displayed</w:t>
      </w:r>
      <w:r w:rsidR="00C550A4" w:rsidRPr="00844C95">
        <w:rPr>
          <w:sz w:val="24"/>
          <w:szCs w:val="24"/>
        </w:rPr>
        <w:t xml:space="preserve"> and saved for each slices.</w:t>
      </w:r>
      <w:r w:rsidR="0027332C" w:rsidRPr="00844C95">
        <w:rPr>
          <w:sz w:val="24"/>
          <w:szCs w:val="24"/>
        </w:rPr>
        <w:t xml:space="preserve"> </w:t>
      </w:r>
    </w:p>
    <w:p w:rsidR="00B71888" w:rsidRPr="00C7138E" w:rsidDel="00C7138E" w:rsidRDefault="005D7924" w:rsidP="005D7924">
      <w:pPr>
        <w:rPr>
          <w:del w:id="100" w:author="youmap" w:date="2013-04-29T13:35:00Z"/>
          <w:sz w:val="24"/>
          <w:szCs w:val="24"/>
          <w:rPrChange w:id="101" w:author="youmap" w:date="2013-04-29T13:35:00Z">
            <w:rPr>
              <w:del w:id="102" w:author="youmap" w:date="2013-04-29T13:35:00Z"/>
              <w:b/>
              <w:i/>
              <w:sz w:val="24"/>
              <w:szCs w:val="24"/>
            </w:rPr>
          </w:rPrChange>
        </w:rPr>
      </w:pPr>
      <w:r w:rsidRPr="00844C95">
        <w:rPr>
          <w:b/>
          <w:i/>
          <w:sz w:val="24"/>
          <w:szCs w:val="24"/>
        </w:rPr>
        <w:t>Step 5  check the results</w:t>
      </w:r>
      <w:r w:rsidR="00B71888" w:rsidRPr="00844C95">
        <w:rPr>
          <w:b/>
          <w:i/>
          <w:sz w:val="24"/>
          <w:szCs w:val="24"/>
        </w:rPr>
        <w:t xml:space="preserve">: </w:t>
      </w:r>
      <w:r w:rsidR="001E20FA" w:rsidRPr="001E20FA">
        <w:rPr>
          <w:sz w:val="24"/>
          <w:szCs w:val="24"/>
          <w:rPrChange w:id="103" w:author="youmap" w:date="2013-04-29T13:35:00Z">
            <w:rPr>
              <w:b/>
              <w:i/>
              <w:color w:val="0000FF" w:themeColor="hyperlink"/>
              <w:sz w:val="24"/>
              <w:szCs w:val="24"/>
              <w:u w:val="single"/>
            </w:rPr>
          </w:rPrChange>
        </w:rPr>
        <w:t>the results are saved in a folder called "ctFIREout" as described in tutorial 1.</w:t>
      </w:r>
    </w:p>
    <w:p w:rsidR="004C4DFA" w:rsidRPr="00844C95" w:rsidRDefault="00C550A4" w:rsidP="004C4DFA">
      <w:pPr>
        <w:rPr>
          <w:sz w:val="24"/>
          <w:szCs w:val="24"/>
        </w:rPr>
      </w:pPr>
      <w:r w:rsidRPr="00844C95">
        <w:rPr>
          <w:sz w:val="24"/>
          <w:szCs w:val="24"/>
        </w:rPr>
        <w:t>Each</w:t>
      </w:r>
      <w:r w:rsidR="00B71888" w:rsidRPr="00844C95">
        <w:rPr>
          <w:sz w:val="24"/>
          <w:szCs w:val="24"/>
        </w:rPr>
        <w:t xml:space="preserve"> slice is considered as an image and has separate file names for the results of each slice</w:t>
      </w:r>
      <w:r w:rsidRPr="00844C95">
        <w:rPr>
          <w:sz w:val="24"/>
          <w:szCs w:val="24"/>
        </w:rPr>
        <w:t xml:space="preserve">. </w:t>
      </w:r>
      <w:r w:rsidR="004C4DFA" w:rsidRPr="00844C95">
        <w:rPr>
          <w:sz w:val="24"/>
          <w:szCs w:val="24"/>
        </w:rPr>
        <w:t xml:space="preserve">Compared to the filename in tutorial 1, the file name of  the stack results adds the slice information to the end. </w:t>
      </w:r>
      <w:r w:rsidR="00B71888" w:rsidRPr="00844C95">
        <w:rPr>
          <w:sz w:val="24"/>
          <w:szCs w:val="24"/>
        </w:rPr>
        <w:t xml:space="preserve"> For instance</w:t>
      </w:r>
      <w:r w:rsidR="004C4DFA" w:rsidRPr="00844C95">
        <w:rPr>
          <w:sz w:val="24"/>
          <w:szCs w:val="24"/>
        </w:rPr>
        <w:t xml:space="preserve">, the ".mat" files for </w:t>
      </w:r>
      <w:r w:rsidR="00B71888" w:rsidRPr="00844C95">
        <w:rPr>
          <w:sz w:val="24"/>
          <w:szCs w:val="24"/>
        </w:rPr>
        <w:t xml:space="preserve">fiber extraction results of </w:t>
      </w:r>
      <w:r w:rsidR="004C4DFA" w:rsidRPr="00844C95">
        <w:rPr>
          <w:sz w:val="24"/>
          <w:szCs w:val="24"/>
        </w:rPr>
        <w:t>the slice</w:t>
      </w:r>
      <w:r w:rsidR="008E5E9E" w:rsidRPr="00844C95">
        <w:rPr>
          <w:sz w:val="24"/>
          <w:szCs w:val="24"/>
        </w:rPr>
        <w:t xml:space="preserve"> 1</w:t>
      </w:r>
      <w:r w:rsidR="004C4DFA" w:rsidRPr="00844C95">
        <w:rPr>
          <w:sz w:val="24"/>
          <w:szCs w:val="24"/>
        </w:rPr>
        <w:t xml:space="preserve"> and slice</w:t>
      </w:r>
      <w:r w:rsidR="008E5E9E" w:rsidRPr="00844C95">
        <w:rPr>
          <w:sz w:val="24"/>
          <w:szCs w:val="24"/>
        </w:rPr>
        <w:t xml:space="preserve"> 2</w:t>
      </w:r>
      <w:r w:rsidR="004C4DFA" w:rsidRPr="00844C95">
        <w:rPr>
          <w:sz w:val="24"/>
          <w:szCs w:val="24"/>
        </w:rPr>
        <w:t xml:space="preserve"> are  "</w:t>
      </w:r>
      <w:r w:rsidR="005D7924" w:rsidRPr="00844C95">
        <w:rPr>
          <w:sz w:val="24"/>
          <w:szCs w:val="24"/>
        </w:rPr>
        <w:t xml:space="preserve">ctFIREout_ </w:t>
      </w:r>
      <w:r w:rsidR="008E5E9E" w:rsidRPr="00844C95">
        <w:rPr>
          <w:sz w:val="24"/>
          <w:szCs w:val="24"/>
        </w:rPr>
        <w:t>teststack3_s1</w:t>
      </w:r>
      <w:r w:rsidR="005D7924" w:rsidRPr="00844C95">
        <w:rPr>
          <w:sz w:val="24"/>
          <w:szCs w:val="24"/>
        </w:rPr>
        <w:t>.mat</w:t>
      </w:r>
      <w:r w:rsidR="004C4DFA" w:rsidRPr="00844C95">
        <w:rPr>
          <w:sz w:val="24"/>
          <w:szCs w:val="24"/>
        </w:rPr>
        <w:t xml:space="preserve">" and "ctFIREout_ </w:t>
      </w:r>
      <w:r w:rsidR="008E5E9E" w:rsidRPr="00844C95">
        <w:rPr>
          <w:sz w:val="24"/>
          <w:szCs w:val="24"/>
        </w:rPr>
        <w:t>teststack3_s2</w:t>
      </w:r>
      <w:r w:rsidR="004C4DFA" w:rsidRPr="00844C95">
        <w:rPr>
          <w:sz w:val="24"/>
          <w:szCs w:val="24"/>
        </w:rPr>
        <w:t>.mat" respectively.</w:t>
      </w:r>
      <w:r w:rsidR="008E5E9E" w:rsidRPr="00844C95">
        <w:rPr>
          <w:sz w:val="24"/>
          <w:szCs w:val="24"/>
        </w:rPr>
        <w:t xml:space="preserve"> The overlaid images of slice2 and slice 3 are named "OL_ctFIRE_teststack3_s1.tif" and "OL_ctFIRE_teststack3_s2.tif", respectively and are shown below.</w:t>
      </w:r>
    </w:p>
    <w:p w:rsidR="008E5E9E" w:rsidRPr="00844C95" w:rsidRDefault="008E5E9E" w:rsidP="004C4DFA">
      <w:pPr>
        <w:rPr>
          <w:sz w:val="24"/>
          <w:szCs w:val="24"/>
        </w:rPr>
      </w:pPr>
      <w:r w:rsidRPr="00844C95">
        <w:rPr>
          <w:noProof/>
          <w:sz w:val="24"/>
          <w:szCs w:val="24"/>
          <w:lang w:eastAsia="zh-CN" w:bidi="ar-SA"/>
        </w:rPr>
        <w:lastRenderedPageBreak/>
        <w:drawing>
          <wp:inline distT="0" distB="0" distL="0" distR="0">
            <wp:extent cx="5486400" cy="2870662"/>
            <wp:effectExtent l="1905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l="19901" t="12857" r="1607" b="14082"/>
                    <a:stretch>
                      <a:fillRect/>
                    </a:stretch>
                  </pic:blipFill>
                  <pic:spPr bwMode="auto">
                    <a:xfrm>
                      <a:off x="0" y="0"/>
                      <a:ext cx="5486400" cy="2870662"/>
                    </a:xfrm>
                    <a:prstGeom prst="rect">
                      <a:avLst/>
                    </a:prstGeom>
                    <a:noFill/>
                    <a:ln w="9525">
                      <a:noFill/>
                      <a:miter lim="800000"/>
                      <a:headEnd/>
                      <a:tailEnd/>
                    </a:ln>
                  </pic:spPr>
                </pic:pic>
              </a:graphicData>
            </a:graphic>
          </wp:inline>
        </w:drawing>
      </w:r>
    </w:p>
    <w:p w:rsidR="008E5E9E" w:rsidRPr="00844C95" w:rsidDel="00C7138E" w:rsidRDefault="008E5E9E" w:rsidP="004C4DFA">
      <w:pPr>
        <w:rPr>
          <w:del w:id="104" w:author="youmap" w:date="2013-04-29T13:36:00Z"/>
          <w:sz w:val="24"/>
          <w:szCs w:val="24"/>
        </w:rPr>
      </w:pPr>
    </w:p>
    <w:p w:rsidR="00B71888" w:rsidRPr="00844C95" w:rsidRDefault="00B71888" w:rsidP="004C4DFA">
      <w:pPr>
        <w:rPr>
          <w:sz w:val="24"/>
          <w:szCs w:val="24"/>
        </w:rPr>
      </w:pPr>
      <w:r w:rsidRPr="00844C95">
        <w:rPr>
          <w:sz w:val="24"/>
          <w:szCs w:val="24"/>
        </w:rPr>
        <w:t>After processing all the slices, the ctFIRE will be reset. But post-processing  can be done by import</w:t>
      </w:r>
      <w:r w:rsidR="00FE0049" w:rsidRPr="00844C95">
        <w:rPr>
          <w:sz w:val="24"/>
          <w:szCs w:val="24"/>
        </w:rPr>
        <w:t>ing</w:t>
      </w:r>
      <w:r w:rsidRPr="00844C95">
        <w:rPr>
          <w:sz w:val="24"/>
          <w:szCs w:val="24"/>
        </w:rPr>
        <w:t xml:space="preserve"> the ".mat" results of the fiber extraction</w:t>
      </w:r>
      <w:r w:rsidR="003F6E82" w:rsidRPr="00844C95">
        <w:rPr>
          <w:sz w:val="24"/>
          <w:szCs w:val="24"/>
        </w:rPr>
        <w:t xml:space="preserve"> as shown in Tutorial 4.</w:t>
      </w:r>
      <w:r w:rsidRPr="00844C95">
        <w:rPr>
          <w:sz w:val="24"/>
          <w:szCs w:val="24"/>
        </w:rPr>
        <w:t xml:space="preserve"> </w:t>
      </w:r>
    </w:p>
    <w:p w:rsidR="00BD28DD" w:rsidRPr="00844C95" w:rsidRDefault="00F85052" w:rsidP="00BD28DD">
      <w:pPr>
        <w:pStyle w:val="Heading2"/>
        <w:rPr>
          <w:sz w:val="24"/>
          <w:szCs w:val="24"/>
        </w:rPr>
      </w:pPr>
      <w:bookmarkStart w:id="105" w:name="_Toc355007413"/>
      <w:r w:rsidRPr="00844C95">
        <w:rPr>
          <w:sz w:val="24"/>
          <w:szCs w:val="24"/>
        </w:rPr>
        <w:t xml:space="preserve">Tutorial 3: </w:t>
      </w:r>
      <w:r w:rsidR="00BD28DD" w:rsidRPr="00844C95">
        <w:rPr>
          <w:sz w:val="24"/>
          <w:szCs w:val="24"/>
        </w:rPr>
        <w:t>fiber extraction for multiple images</w:t>
      </w:r>
      <w:bookmarkEnd w:id="105"/>
    </w:p>
    <w:p w:rsidR="00FE0049" w:rsidRPr="00844C95" w:rsidRDefault="00FE0049" w:rsidP="00FE0049">
      <w:pPr>
        <w:rPr>
          <w:sz w:val="24"/>
          <w:szCs w:val="24"/>
        </w:rPr>
      </w:pPr>
      <w:bookmarkStart w:id="106" w:name="OLE_LINK9"/>
      <w:bookmarkStart w:id="107" w:name="OLE_LINK16"/>
      <w:r w:rsidRPr="00844C95">
        <w:rPr>
          <w:sz w:val="24"/>
          <w:szCs w:val="24"/>
        </w:rPr>
        <w:t>The procedure of processing multiple images is similar to process</w:t>
      </w:r>
      <w:ins w:id="108" w:author="youmap" w:date="2013-04-29T13:36:00Z">
        <w:r w:rsidR="00C7138E">
          <w:rPr>
            <w:sz w:val="24"/>
            <w:szCs w:val="24"/>
          </w:rPr>
          <w:t>ing</w:t>
        </w:r>
      </w:ins>
      <w:r w:rsidRPr="00844C95">
        <w:rPr>
          <w:sz w:val="24"/>
          <w:szCs w:val="24"/>
        </w:rPr>
        <w:t xml:space="preserve"> a single image. One difference is in step 1, before clicking the "Import image/data" button,  check the "Batch-mode" allowing to select multiple images.  As shown below, "testimage1.tif" and "testimage2.tif" are selected.</w:t>
      </w:r>
    </w:p>
    <w:bookmarkEnd w:id="106"/>
    <w:bookmarkEnd w:id="107"/>
    <w:p w:rsidR="00FE0049" w:rsidRPr="00844C95" w:rsidRDefault="00FE0049" w:rsidP="00FE0049">
      <w:pPr>
        <w:rPr>
          <w:sz w:val="24"/>
          <w:szCs w:val="24"/>
        </w:rPr>
      </w:pPr>
      <w:r w:rsidRPr="00844C95">
        <w:rPr>
          <w:noProof/>
          <w:sz w:val="24"/>
          <w:szCs w:val="24"/>
          <w:lang w:eastAsia="zh-CN" w:bidi="ar-SA"/>
        </w:rPr>
        <w:drawing>
          <wp:inline distT="0" distB="0" distL="0" distR="0">
            <wp:extent cx="5943600" cy="319341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943600" cy="3193415"/>
                    </a:xfrm>
                    <a:prstGeom prst="rect">
                      <a:avLst/>
                    </a:prstGeom>
                    <a:noFill/>
                    <a:ln w="9525">
                      <a:noFill/>
                      <a:miter lim="800000"/>
                      <a:headEnd/>
                      <a:tailEnd/>
                    </a:ln>
                  </pic:spPr>
                </pic:pic>
              </a:graphicData>
            </a:graphic>
          </wp:inline>
        </w:drawing>
      </w:r>
    </w:p>
    <w:p w:rsidR="00FE0049" w:rsidRPr="00844C95" w:rsidRDefault="001E20FA" w:rsidP="00FE0049">
      <w:pPr>
        <w:rPr>
          <w:sz w:val="24"/>
          <w:szCs w:val="24"/>
        </w:rPr>
      </w:pPr>
      <w:r w:rsidRPr="001E20FA">
        <w:rPr>
          <w:sz w:val="24"/>
          <w:szCs w:val="24"/>
          <w:rPrChange w:id="109" w:author="youmap" w:date="2013-04-29T13:45:00Z">
            <w:rPr>
              <w:color w:val="0000FF" w:themeColor="hyperlink"/>
              <w:sz w:val="24"/>
              <w:szCs w:val="24"/>
              <w:highlight w:val="yellow"/>
              <w:u w:val="single"/>
            </w:rPr>
          </w:rPrChange>
        </w:rPr>
        <w:lastRenderedPageBreak/>
        <w:t>The other difference is after processing all the images, the post-processing is not immediately  available  and the ctFIRE will be reset. But post-processing  can be done by importing the ".mat"</w:t>
      </w:r>
      <w:r w:rsidR="00FE0049" w:rsidRPr="00844C95">
        <w:rPr>
          <w:sz w:val="24"/>
          <w:szCs w:val="24"/>
        </w:rPr>
        <w:t xml:space="preserve"> results of the fiber extraction as shown in Tutorial 4. </w:t>
      </w:r>
    </w:p>
    <w:p w:rsidR="00BD28DD" w:rsidRPr="00844C95" w:rsidRDefault="00F85052" w:rsidP="00BD28DD">
      <w:pPr>
        <w:pStyle w:val="Heading2"/>
        <w:rPr>
          <w:sz w:val="24"/>
          <w:szCs w:val="24"/>
        </w:rPr>
      </w:pPr>
      <w:bookmarkStart w:id="110" w:name="_Toc355007414"/>
      <w:r w:rsidRPr="00844C95">
        <w:rPr>
          <w:sz w:val="24"/>
          <w:szCs w:val="24"/>
        </w:rPr>
        <w:t xml:space="preserve">Tutorial 4: </w:t>
      </w:r>
      <w:r w:rsidR="00BD28DD" w:rsidRPr="00844C95">
        <w:rPr>
          <w:sz w:val="24"/>
          <w:szCs w:val="24"/>
        </w:rPr>
        <w:t>post processing for a ".mat" file</w:t>
      </w:r>
      <w:bookmarkEnd w:id="110"/>
    </w:p>
    <w:p w:rsidR="00A928D7" w:rsidRPr="00844C95" w:rsidRDefault="00A928D7" w:rsidP="00A928D7">
      <w:pPr>
        <w:rPr>
          <w:sz w:val="24"/>
          <w:szCs w:val="24"/>
        </w:rPr>
      </w:pPr>
      <w:r w:rsidRPr="00844C95">
        <w:rPr>
          <w:sz w:val="24"/>
          <w:szCs w:val="24"/>
        </w:rPr>
        <w:t>Step 1 import .mat file : check the ".mat" check box , then click "impart image/data"</w:t>
      </w:r>
      <w:r w:rsidR="00AD4A69" w:rsidRPr="00844C95">
        <w:rPr>
          <w:sz w:val="24"/>
          <w:szCs w:val="24"/>
        </w:rPr>
        <w:t xml:space="preserve"> button</w:t>
      </w:r>
      <w:r w:rsidR="00F25572" w:rsidRPr="00844C95">
        <w:rPr>
          <w:sz w:val="24"/>
          <w:szCs w:val="24"/>
        </w:rPr>
        <w:t xml:space="preserve"> and select "ctFIREout_testimage1.mat"</w:t>
      </w:r>
      <w:r w:rsidR="00AD4A69" w:rsidRPr="00844C95">
        <w:rPr>
          <w:sz w:val="24"/>
          <w:szCs w:val="24"/>
        </w:rPr>
        <w:t xml:space="preserve">. </w:t>
      </w:r>
      <w:r w:rsidR="00F25572" w:rsidRPr="00844C95">
        <w:rPr>
          <w:sz w:val="24"/>
          <w:szCs w:val="24"/>
        </w:rPr>
        <w:t xml:space="preserve">The associated original image is displayed and output setting controls are enabled allowing to configure the output setting. Uncheck  the  "Overlaying..." not to create new overlaid image and reconstruction image. Check the "Angle histogram". The following figure is </w:t>
      </w:r>
      <w:r w:rsidR="000C46AB" w:rsidRPr="00844C95">
        <w:rPr>
          <w:sz w:val="24"/>
          <w:szCs w:val="24"/>
        </w:rPr>
        <w:t>displayed.</w:t>
      </w:r>
      <w:r w:rsidR="00F25572" w:rsidRPr="00844C95">
        <w:rPr>
          <w:sz w:val="24"/>
          <w:szCs w:val="24"/>
        </w:rPr>
        <w:t xml:space="preserve">  </w:t>
      </w:r>
    </w:p>
    <w:p w:rsidR="00AD4A69" w:rsidRPr="00844C95" w:rsidRDefault="00F25572" w:rsidP="000C46AB">
      <w:pPr>
        <w:jc w:val="center"/>
        <w:rPr>
          <w:sz w:val="24"/>
          <w:szCs w:val="24"/>
        </w:rPr>
      </w:pPr>
      <w:r w:rsidRPr="00844C95">
        <w:rPr>
          <w:noProof/>
          <w:sz w:val="24"/>
          <w:szCs w:val="24"/>
          <w:lang w:eastAsia="zh-CN" w:bidi="ar-SA"/>
        </w:rPr>
        <w:drawing>
          <wp:inline distT="0" distB="0" distL="0" distR="0">
            <wp:extent cx="4136058" cy="279096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t="1633" r="30532" b="14898"/>
                    <a:stretch>
                      <a:fillRect/>
                    </a:stretch>
                  </pic:blipFill>
                  <pic:spPr bwMode="auto">
                    <a:xfrm>
                      <a:off x="0" y="0"/>
                      <a:ext cx="4136058" cy="2790967"/>
                    </a:xfrm>
                    <a:prstGeom prst="rect">
                      <a:avLst/>
                    </a:prstGeom>
                    <a:noFill/>
                    <a:ln w="9525">
                      <a:noFill/>
                      <a:miter lim="800000"/>
                      <a:headEnd/>
                      <a:tailEnd/>
                    </a:ln>
                  </pic:spPr>
                </pic:pic>
              </a:graphicData>
            </a:graphic>
          </wp:inline>
        </w:drawing>
      </w:r>
    </w:p>
    <w:p w:rsidR="00A119CC" w:rsidRPr="00844C95" w:rsidRDefault="000C46AB" w:rsidP="00D737C6">
      <w:pPr>
        <w:rPr>
          <w:sz w:val="24"/>
          <w:szCs w:val="24"/>
        </w:rPr>
      </w:pPr>
      <w:r w:rsidRPr="00844C95">
        <w:rPr>
          <w:sz w:val="24"/>
          <w:szCs w:val="24"/>
        </w:rPr>
        <w:t>step2 Post-processing the ".mat" file: click the "Post-processing" button. The angle histogram is displayed as follows.</w:t>
      </w:r>
    </w:p>
    <w:p w:rsidR="000C46AB" w:rsidRPr="00844C95" w:rsidRDefault="000C46AB" w:rsidP="000C46AB">
      <w:pPr>
        <w:jc w:val="center"/>
        <w:rPr>
          <w:sz w:val="24"/>
          <w:szCs w:val="24"/>
        </w:rPr>
      </w:pPr>
      <w:r w:rsidRPr="00844C95">
        <w:rPr>
          <w:noProof/>
          <w:sz w:val="24"/>
          <w:szCs w:val="24"/>
          <w:lang w:eastAsia="zh-CN" w:bidi="ar-SA"/>
        </w:rPr>
        <w:drawing>
          <wp:inline distT="0" distB="0" distL="0" distR="0">
            <wp:extent cx="2476625" cy="2514600"/>
            <wp:effectExtent l="19050" t="0" r="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l="65336" t="25102" r="5735" b="22653"/>
                    <a:stretch>
                      <a:fillRect/>
                    </a:stretch>
                  </pic:blipFill>
                  <pic:spPr bwMode="auto">
                    <a:xfrm>
                      <a:off x="0" y="0"/>
                      <a:ext cx="2476625" cy="2514600"/>
                    </a:xfrm>
                    <a:prstGeom prst="rect">
                      <a:avLst/>
                    </a:prstGeom>
                    <a:noFill/>
                    <a:ln w="9525">
                      <a:noFill/>
                      <a:miter lim="800000"/>
                      <a:headEnd/>
                      <a:tailEnd/>
                    </a:ln>
                  </pic:spPr>
                </pic:pic>
              </a:graphicData>
            </a:graphic>
          </wp:inline>
        </w:drawing>
      </w:r>
    </w:p>
    <w:p w:rsidR="000C46AB" w:rsidRPr="00844C95" w:rsidRDefault="000C46AB" w:rsidP="000C46AB">
      <w:pPr>
        <w:rPr>
          <w:sz w:val="24"/>
          <w:szCs w:val="24"/>
        </w:rPr>
      </w:pPr>
      <w:r w:rsidRPr="00844C95">
        <w:rPr>
          <w:sz w:val="24"/>
          <w:szCs w:val="24"/>
        </w:rPr>
        <w:lastRenderedPageBreak/>
        <w:t>Step 3: rerun post-processing: Change the "Histogram bins number" from "10" to "20". Click the "Post-processing" button. The new angle histogram is displayed as follows.</w:t>
      </w:r>
    </w:p>
    <w:p w:rsidR="000C46AB" w:rsidRDefault="000C46AB" w:rsidP="000C46AB">
      <w:pPr>
        <w:jc w:val="center"/>
        <w:rPr>
          <w:ins w:id="111" w:author="youmap" w:date="2013-04-29T13:57:00Z"/>
          <w:sz w:val="24"/>
          <w:szCs w:val="24"/>
        </w:rPr>
      </w:pPr>
      <w:r w:rsidRPr="00844C95">
        <w:rPr>
          <w:noProof/>
          <w:sz w:val="24"/>
          <w:szCs w:val="24"/>
          <w:lang w:eastAsia="zh-CN" w:bidi="ar-SA"/>
        </w:rPr>
        <w:drawing>
          <wp:inline distT="0" distB="0" distL="0" distR="0">
            <wp:extent cx="1959188" cy="2514600"/>
            <wp:effectExtent l="19050" t="0" r="2962"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l="79109" t="46327" b="5918"/>
                    <a:stretch>
                      <a:fillRect/>
                    </a:stretch>
                  </pic:blipFill>
                  <pic:spPr bwMode="auto">
                    <a:xfrm>
                      <a:off x="0" y="0"/>
                      <a:ext cx="1959188" cy="2514600"/>
                    </a:xfrm>
                    <a:prstGeom prst="rect">
                      <a:avLst/>
                    </a:prstGeom>
                    <a:noFill/>
                    <a:ln w="9525">
                      <a:noFill/>
                      <a:miter lim="800000"/>
                      <a:headEnd/>
                      <a:tailEnd/>
                    </a:ln>
                  </pic:spPr>
                </pic:pic>
              </a:graphicData>
            </a:graphic>
          </wp:inline>
        </w:drawing>
      </w:r>
    </w:p>
    <w:p w:rsidR="00000000" w:rsidRDefault="0022371D">
      <w:pPr>
        <w:pStyle w:val="Heading1"/>
        <w:rPr>
          <w:del w:id="112" w:author="youmap" w:date="2013-04-29T13:57:00Z"/>
          <w:rPrChange w:id="113" w:author="youmap" w:date="2013-04-29T13:57:00Z">
            <w:rPr>
              <w:del w:id="114" w:author="youmap" w:date="2013-04-29T13:57:00Z"/>
              <w:sz w:val="24"/>
              <w:szCs w:val="24"/>
            </w:rPr>
          </w:rPrChange>
        </w:rPr>
        <w:pPrChange w:id="115" w:author="youmap" w:date="2013-04-29T13:57:00Z">
          <w:pPr>
            <w:jc w:val="center"/>
          </w:pPr>
        </w:pPrChange>
      </w:pPr>
      <w:bookmarkStart w:id="116" w:name="_Toc355007302"/>
      <w:bookmarkStart w:id="117" w:name="_Toc355007334"/>
      <w:bookmarkStart w:id="118" w:name="_Toc355007415"/>
      <w:bookmarkEnd w:id="116"/>
      <w:bookmarkEnd w:id="117"/>
      <w:bookmarkEnd w:id="118"/>
    </w:p>
    <w:p w:rsidR="00000000" w:rsidRDefault="0022371D">
      <w:pPr>
        <w:pStyle w:val="Heading1"/>
        <w:rPr>
          <w:del w:id="119" w:author="youmap" w:date="2013-04-29T13:37:00Z"/>
        </w:rPr>
        <w:pPrChange w:id="120" w:author="youmap" w:date="2013-04-29T13:57:00Z">
          <w:pPr/>
        </w:pPrChange>
      </w:pPr>
      <w:bookmarkStart w:id="121" w:name="_Toc355007117"/>
      <w:bookmarkStart w:id="122" w:name="_Toc355007303"/>
      <w:bookmarkStart w:id="123" w:name="_Toc355007335"/>
      <w:bookmarkStart w:id="124" w:name="_Toc355007416"/>
      <w:bookmarkEnd w:id="121"/>
      <w:bookmarkEnd w:id="122"/>
      <w:bookmarkEnd w:id="123"/>
      <w:bookmarkEnd w:id="124"/>
    </w:p>
    <w:p w:rsidR="00000000" w:rsidRDefault="001E20FA">
      <w:pPr>
        <w:pStyle w:val="Heading1"/>
        <w:pPrChange w:id="125" w:author="youmap" w:date="2013-04-29T13:57:00Z">
          <w:pPr/>
        </w:pPrChange>
      </w:pPr>
      <w:del w:id="126" w:author="youmap" w:date="2013-04-29T13:56:00Z">
        <w:r w:rsidRPr="001E20FA">
          <w:rPr>
            <w:rPrChange w:id="127" w:author="youmap" w:date="2013-04-29T13:57:00Z">
              <w:rPr>
                <w:b/>
                <w:bCs/>
                <w:color w:val="0000FF" w:themeColor="hyperlink"/>
                <w:u w:val="single"/>
              </w:rPr>
            </w:rPrChange>
          </w:rPr>
          <w:delText>T</w:delText>
        </w:r>
      </w:del>
      <w:del w:id="128" w:author="youmap" w:date="2013-04-29T13:59:00Z">
        <w:r w:rsidRPr="001E20FA">
          <w:rPr>
            <w:rPrChange w:id="129" w:author="youmap" w:date="2013-04-29T13:57:00Z">
              <w:rPr>
                <w:b/>
                <w:bCs/>
                <w:color w:val="0000FF" w:themeColor="hyperlink"/>
                <w:u w:val="single"/>
              </w:rPr>
            </w:rPrChange>
          </w:rPr>
          <w:delText>ips</w:delText>
        </w:r>
      </w:del>
      <w:bookmarkStart w:id="130" w:name="_Toc355007417"/>
      <w:ins w:id="131" w:author="youmap" w:date="2013-04-29T13:59:00Z">
        <w:r w:rsidR="00901318">
          <w:t>Some tips</w:t>
        </w:r>
      </w:ins>
      <w:bookmarkEnd w:id="130"/>
      <w:del w:id="132" w:author="youmap" w:date="2013-04-29T13:56:00Z">
        <w:r w:rsidR="005635AC" w:rsidRPr="00844C95" w:rsidDel="00596018">
          <w:delText>:</w:delText>
        </w:r>
      </w:del>
    </w:p>
    <w:p w:rsidR="005635AC" w:rsidRPr="00844C95" w:rsidRDefault="005635AC" w:rsidP="00D737C6">
      <w:pPr>
        <w:rPr>
          <w:sz w:val="24"/>
          <w:szCs w:val="24"/>
        </w:rPr>
      </w:pPr>
      <w:r w:rsidRPr="00844C95">
        <w:rPr>
          <w:sz w:val="24"/>
          <w:szCs w:val="24"/>
        </w:rPr>
        <w:t xml:space="preserve">1. For the images in batch processing, or slices in a stack, the images or slices should normalized </w:t>
      </w:r>
      <w:r w:rsidR="00FC1E0A" w:rsidRPr="00844C95">
        <w:rPr>
          <w:sz w:val="24"/>
          <w:szCs w:val="24"/>
        </w:rPr>
        <w:t xml:space="preserve">such as </w:t>
      </w:r>
      <w:r w:rsidRPr="00844C95">
        <w:rPr>
          <w:sz w:val="24"/>
          <w:szCs w:val="24"/>
        </w:rPr>
        <w:t>to have the same dynamic range.</w:t>
      </w:r>
    </w:p>
    <w:p w:rsidR="003814AD" w:rsidRPr="00844C95" w:rsidRDefault="000C46AB" w:rsidP="00D737C6">
      <w:pPr>
        <w:rPr>
          <w:sz w:val="24"/>
          <w:szCs w:val="24"/>
        </w:rPr>
      </w:pPr>
      <w:r w:rsidRPr="00844C95">
        <w:rPr>
          <w:sz w:val="24"/>
          <w:szCs w:val="24"/>
        </w:rPr>
        <w:t xml:space="preserve">2. Use Fiji or ImageJ to convert </w:t>
      </w:r>
      <w:r w:rsidR="003814AD" w:rsidRPr="00844C95">
        <w:rPr>
          <w:sz w:val="24"/>
          <w:szCs w:val="24"/>
        </w:rPr>
        <w:t>the image type to 8-bit image which is well</w:t>
      </w:r>
      <w:r w:rsidR="005635AC" w:rsidRPr="00844C95">
        <w:rPr>
          <w:sz w:val="24"/>
          <w:szCs w:val="24"/>
        </w:rPr>
        <w:t xml:space="preserve"> supported </w:t>
      </w:r>
      <w:r w:rsidR="003814AD" w:rsidRPr="00844C95">
        <w:rPr>
          <w:sz w:val="24"/>
          <w:szCs w:val="24"/>
        </w:rPr>
        <w:t>f</w:t>
      </w:r>
      <w:r w:rsidR="005635AC" w:rsidRPr="00844C95">
        <w:rPr>
          <w:sz w:val="24"/>
          <w:szCs w:val="24"/>
        </w:rPr>
        <w:t>or this version.</w:t>
      </w:r>
    </w:p>
    <w:p w:rsidR="00FC1E0A" w:rsidRDefault="00FC1E0A" w:rsidP="00D737C6">
      <w:pPr>
        <w:rPr>
          <w:ins w:id="133" w:author="youmap" w:date="2013-04-29T13:37:00Z"/>
          <w:sz w:val="24"/>
          <w:szCs w:val="24"/>
        </w:rPr>
      </w:pPr>
      <w:r w:rsidRPr="00844C95">
        <w:rPr>
          <w:sz w:val="24"/>
          <w:szCs w:val="24"/>
        </w:rPr>
        <w:t>3.</w:t>
      </w:r>
      <w:r w:rsidR="003814AD" w:rsidRPr="00844C95">
        <w:rPr>
          <w:sz w:val="24"/>
          <w:szCs w:val="24"/>
        </w:rPr>
        <w:t xml:space="preserve"> Setting f</w:t>
      </w:r>
      <w:r w:rsidRPr="00844C95">
        <w:rPr>
          <w:sz w:val="24"/>
          <w:szCs w:val="24"/>
        </w:rPr>
        <w:t>iber extraction</w:t>
      </w:r>
      <w:r w:rsidR="003814AD" w:rsidRPr="00844C95">
        <w:rPr>
          <w:sz w:val="24"/>
          <w:szCs w:val="24"/>
        </w:rPr>
        <w:t xml:space="preserve"> parameters should consider image size, image contrast, fiber features( such as width, curvature</w:t>
      </w:r>
      <w:r w:rsidR="00846F43" w:rsidRPr="00844C95">
        <w:rPr>
          <w:sz w:val="24"/>
          <w:szCs w:val="24"/>
        </w:rPr>
        <w:t>, density).</w:t>
      </w:r>
    </w:p>
    <w:p w:rsidR="00C7138E" w:rsidRPr="00844C95" w:rsidRDefault="00C7138E" w:rsidP="00D737C6">
      <w:pPr>
        <w:rPr>
          <w:sz w:val="24"/>
          <w:szCs w:val="24"/>
        </w:rPr>
      </w:pPr>
      <w:ins w:id="134" w:author="youmap" w:date="2013-04-29T13:37:00Z">
        <w:r>
          <w:rPr>
            <w:sz w:val="24"/>
            <w:szCs w:val="24"/>
          </w:rPr>
          <w:t xml:space="preserve">4. </w:t>
        </w:r>
      </w:ins>
      <w:ins w:id="135" w:author="youmap" w:date="2013-04-29T13:40:00Z">
        <w:r w:rsidR="00CC4BD6">
          <w:rPr>
            <w:sz w:val="24"/>
            <w:szCs w:val="24"/>
          </w:rPr>
          <w:t>Post-processing</w:t>
        </w:r>
      </w:ins>
      <w:ins w:id="136" w:author="youmap" w:date="2013-04-29T13:38:00Z">
        <w:r w:rsidR="00CC4BD6">
          <w:rPr>
            <w:sz w:val="24"/>
            <w:szCs w:val="24"/>
          </w:rPr>
          <w:t xml:space="preserve"> "</w:t>
        </w:r>
      </w:ins>
      <w:ins w:id="137" w:author="youmap" w:date="2013-04-29T13:40:00Z">
        <w:r w:rsidR="00CC4BD6">
          <w:rPr>
            <w:sz w:val="24"/>
            <w:szCs w:val="24"/>
          </w:rPr>
          <w:t>.mat</w:t>
        </w:r>
      </w:ins>
      <w:ins w:id="138" w:author="youmap" w:date="2013-04-29T13:38:00Z">
        <w:r w:rsidR="00CC4BD6">
          <w:rPr>
            <w:sz w:val="24"/>
            <w:szCs w:val="24"/>
          </w:rPr>
          <w:t>"</w:t>
        </w:r>
      </w:ins>
      <w:ins w:id="139" w:author="youmap" w:date="2013-04-29T13:40:00Z">
        <w:r w:rsidR="00CC4BD6">
          <w:rPr>
            <w:sz w:val="24"/>
            <w:szCs w:val="24"/>
          </w:rPr>
          <w:t xml:space="preserve"> fiber extraction results to generate different output files</w:t>
        </w:r>
      </w:ins>
      <w:ins w:id="140" w:author="youmap" w:date="2013-04-29T13:44:00Z">
        <w:r w:rsidR="00CC4BD6">
          <w:rPr>
            <w:sz w:val="24"/>
            <w:szCs w:val="24"/>
          </w:rPr>
          <w:t>.</w:t>
        </w:r>
      </w:ins>
      <w:ins w:id="141" w:author="youmap" w:date="2013-04-29T13:41:00Z">
        <w:r w:rsidR="00CC4BD6">
          <w:rPr>
            <w:sz w:val="24"/>
            <w:szCs w:val="24"/>
          </w:rPr>
          <w:t xml:space="preserve"> </w:t>
        </w:r>
      </w:ins>
      <w:ins w:id="142" w:author="youmap" w:date="2013-04-29T13:44:00Z">
        <w:r w:rsidR="00CC4BD6">
          <w:rPr>
            <w:sz w:val="24"/>
            <w:szCs w:val="24"/>
          </w:rPr>
          <w:t>B</w:t>
        </w:r>
      </w:ins>
      <w:ins w:id="143" w:author="youmap" w:date="2013-04-29T13:41:00Z">
        <w:r w:rsidR="00CC4BD6">
          <w:rPr>
            <w:sz w:val="24"/>
            <w:szCs w:val="24"/>
          </w:rPr>
          <w:t xml:space="preserve">ut be careful </w:t>
        </w:r>
      </w:ins>
      <w:ins w:id="144" w:author="youmap" w:date="2013-04-29T13:42:00Z">
        <w:r w:rsidR="00CC4BD6">
          <w:rPr>
            <w:sz w:val="24"/>
            <w:szCs w:val="24"/>
          </w:rPr>
          <w:t xml:space="preserve">not </w:t>
        </w:r>
      </w:ins>
      <w:ins w:id="145" w:author="youmap" w:date="2013-04-29T13:41:00Z">
        <w:r w:rsidR="00CC4BD6">
          <w:rPr>
            <w:sz w:val="24"/>
            <w:szCs w:val="24"/>
          </w:rPr>
          <w:t xml:space="preserve">to </w:t>
        </w:r>
      </w:ins>
      <w:ins w:id="146" w:author="youmap" w:date="2013-04-29T13:42:00Z">
        <w:r w:rsidR="00CC4BD6">
          <w:rPr>
            <w:sz w:val="24"/>
            <w:szCs w:val="24"/>
          </w:rPr>
          <w:t>move</w:t>
        </w:r>
      </w:ins>
      <w:ins w:id="147" w:author="youmap" w:date="2013-04-29T13:41:00Z">
        <w:r w:rsidR="00CC4BD6">
          <w:rPr>
            <w:sz w:val="24"/>
            <w:szCs w:val="24"/>
          </w:rPr>
          <w:t xml:space="preserve"> the original image </w:t>
        </w:r>
      </w:ins>
      <w:ins w:id="148" w:author="youmap" w:date="2013-04-29T13:43:00Z">
        <w:r w:rsidR="00CC4BD6">
          <w:rPr>
            <w:sz w:val="24"/>
            <w:szCs w:val="24"/>
          </w:rPr>
          <w:t>to other</w:t>
        </w:r>
      </w:ins>
      <w:ins w:id="149" w:author="youmap" w:date="2013-04-29T13:41:00Z">
        <w:r w:rsidR="00CC4BD6">
          <w:rPr>
            <w:sz w:val="24"/>
            <w:szCs w:val="24"/>
          </w:rPr>
          <w:t xml:space="preserve"> place since its</w:t>
        </w:r>
      </w:ins>
      <w:ins w:id="150" w:author="youmap" w:date="2013-04-29T13:44:00Z">
        <w:r w:rsidR="00CC4BD6">
          <w:rPr>
            <w:sz w:val="24"/>
            <w:szCs w:val="24"/>
          </w:rPr>
          <w:t xml:space="preserve"> original</w:t>
        </w:r>
      </w:ins>
      <w:ins w:id="151" w:author="youmap" w:date="2013-04-29T13:41:00Z">
        <w:r w:rsidR="00CC4BD6">
          <w:rPr>
            <w:sz w:val="24"/>
            <w:szCs w:val="24"/>
          </w:rPr>
          <w:t xml:space="preserve"> path</w:t>
        </w:r>
      </w:ins>
      <w:ins w:id="152" w:author="youmap" w:date="2013-04-29T13:44:00Z">
        <w:r w:rsidR="00CC4BD6">
          <w:rPr>
            <w:sz w:val="24"/>
            <w:szCs w:val="24"/>
          </w:rPr>
          <w:t xml:space="preserve"> will</w:t>
        </w:r>
      </w:ins>
      <w:ins w:id="153" w:author="youmap" w:date="2013-04-29T13:43:00Z">
        <w:r w:rsidR="00CC4BD6">
          <w:rPr>
            <w:sz w:val="24"/>
            <w:szCs w:val="24"/>
          </w:rPr>
          <w:t xml:space="preserve"> </w:t>
        </w:r>
      </w:ins>
      <w:ins w:id="154" w:author="youmap" w:date="2013-04-29T13:44:00Z">
        <w:r w:rsidR="00CC4BD6">
          <w:rPr>
            <w:sz w:val="24"/>
            <w:szCs w:val="24"/>
          </w:rPr>
          <w:t xml:space="preserve">be </w:t>
        </w:r>
      </w:ins>
      <w:ins w:id="155" w:author="youmap" w:date="2013-04-29T13:43:00Z">
        <w:r w:rsidR="00CC4BD6">
          <w:rPr>
            <w:sz w:val="24"/>
            <w:szCs w:val="24"/>
          </w:rPr>
          <w:t>used during the Post-processing.</w:t>
        </w:r>
      </w:ins>
      <w:ins w:id="156" w:author="youmap" w:date="2013-04-29T13:41:00Z">
        <w:r w:rsidR="00CC4BD6">
          <w:rPr>
            <w:sz w:val="24"/>
            <w:szCs w:val="24"/>
          </w:rPr>
          <w:t xml:space="preserve"> </w:t>
        </w:r>
      </w:ins>
      <w:ins w:id="157" w:author="youmap" w:date="2013-04-29T13:40:00Z">
        <w:r w:rsidR="00CC4BD6">
          <w:rPr>
            <w:sz w:val="24"/>
            <w:szCs w:val="24"/>
          </w:rPr>
          <w:t xml:space="preserve"> </w:t>
        </w:r>
      </w:ins>
    </w:p>
    <w:p w:rsidR="00000000" w:rsidRDefault="00CC4BD6">
      <w:pPr>
        <w:rPr>
          <w:del w:id="158" w:author="youmap" w:date="2013-04-29T13:56:00Z"/>
          <w:sz w:val="24"/>
          <w:szCs w:val="24"/>
        </w:rPr>
      </w:pPr>
      <w:ins w:id="159" w:author="youmap" w:date="2013-04-29T13:44:00Z">
        <w:r>
          <w:rPr>
            <w:sz w:val="24"/>
            <w:szCs w:val="24"/>
          </w:rPr>
          <w:t>5</w:t>
        </w:r>
      </w:ins>
      <w:del w:id="160" w:author="youmap" w:date="2013-04-29T13:44:00Z">
        <w:r w:rsidR="00FC1E0A" w:rsidRPr="00844C95" w:rsidDel="00CC4BD6">
          <w:rPr>
            <w:sz w:val="24"/>
            <w:szCs w:val="24"/>
          </w:rPr>
          <w:delText>4</w:delText>
        </w:r>
      </w:del>
      <w:r w:rsidR="00FC1E0A" w:rsidRPr="00844C95">
        <w:rPr>
          <w:sz w:val="24"/>
          <w:szCs w:val="24"/>
        </w:rPr>
        <w:t>. Click "Reset" button to start over</w:t>
      </w:r>
      <w:r w:rsidR="00846F43" w:rsidRPr="00844C95">
        <w:rPr>
          <w:sz w:val="24"/>
          <w:szCs w:val="24"/>
        </w:rPr>
        <w:t xml:space="preserve"> when there is any error occurred</w:t>
      </w:r>
      <w:r w:rsidR="00FC1E0A" w:rsidRPr="00844C95">
        <w:rPr>
          <w:sz w:val="24"/>
          <w:szCs w:val="24"/>
        </w:rPr>
        <w:t>.</w:t>
      </w:r>
    </w:p>
    <w:p w:rsidR="00596018" w:rsidRPr="00844C95" w:rsidRDefault="00596018" w:rsidP="00D737C6">
      <w:pPr>
        <w:rPr>
          <w:ins w:id="161" w:author="youmap" w:date="2013-04-29T13:56:00Z"/>
          <w:sz w:val="24"/>
          <w:szCs w:val="24"/>
        </w:rPr>
      </w:pPr>
    </w:p>
    <w:p w:rsidR="00000000" w:rsidRDefault="0022371D">
      <w:pPr>
        <w:pStyle w:val="Heading1"/>
        <w:rPr>
          <w:del w:id="162" w:author="youmap" w:date="2013-04-29T13:43:00Z"/>
          <w:rPrChange w:id="163" w:author="youmap" w:date="2013-04-29T13:43:00Z">
            <w:rPr>
              <w:del w:id="164" w:author="youmap" w:date="2013-04-29T13:43:00Z"/>
              <w:sz w:val="24"/>
              <w:szCs w:val="24"/>
            </w:rPr>
          </w:rPrChange>
        </w:rPr>
        <w:pPrChange w:id="165" w:author="youmap" w:date="2013-04-29T13:56:00Z">
          <w:pPr/>
        </w:pPrChange>
      </w:pPr>
      <w:bookmarkStart w:id="166" w:name="_Toc355007119"/>
      <w:bookmarkStart w:id="167" w:name="_Toc355007193"/>
      <w:bookmarkStart w:id="168" w:name="_Toc355007305"/>
      <w:bookmarkStart w:id="169" w:name="_Toc355007337"/>
      <w:bookmarkStart w:id="170" w:name="_Toc355007418"/>
      <w:bookmarkEnd w:id="166"/>
      <w:bookmarkEnd w:id="167"/>
      <w:bookmarkEnd w:id="168"/>
      <w:bookmarkEnd w:id="169"/>
      <w:bookmarkEnd w:id="170"/>
    </w:p>
    <w:p w:rsidR="00000000" w:rsidRDefault="001E20FA">
      <w:pPr>
        <w:pStyle w:val="Heading1"/>
        <w:rPr>
          <w:rPrChange w:id="171" w:author="youmap" w:date="2013-04-29T13:43:00Z">
            <w:rPr>
              <w:sz w:val="24"/>
              <w:szCs w:val="24"/>
            </w:rPr>
          </w:rPrChange>
        </w:rPr>
        <w:pPrChange w:id="172" w:author="youmap" w:date="2013-04-29T13:56:00Z">
          <w:pPr/>
        </w:pPrChange>
      </w:pPr>
      <w:bookmarkStart w:id="173" w:name="_Toc355007419"/>
      <w:r w:rsidRPr="001E20FA">
        <w:rPr>
          <w:rPrChange w:id="174" w:author="youmap" w:date="2013-04-29T13:43:00Z">
            <w:rPr>
              <w:b/>
              <w:bCs/>
              <w:color w:val="0000FF" w:themeColor="hyperlink"/>
              <w:sz w:val="24"/>
              <w:szCs w:val="24"/>
              <w:u w:val="single"/>
            </w:rPr>
          </w:rPrChange>
        </w:rPr>
        <w:t>References</w:t>
      </w:r>
      <w:bookmarkEnd w:id="173"/>
      <w:del w:id="175" w:author="youmap" w:date="2013-04-29T13:56:00Z">
        <w:r w:rsidRPr="001E20FA">
          <w:rPr>
            <w:rPrChange w:id="176" w:author="youmap" w:date="2013-04-29T13:43:00Z">
              <w:rPr>
                <w:b/>
                <w:bCs/>
                <w:color w:val="0000FF" w:themeColor="hyperlink"/>
                <w:sz w:val="24"/>
                <w:szCs w:val="24"/>
                <w:u w:val="single"/>
              </w:rPr>
            </w:rPrChange>
          </w:rPr>
          <w:delText>:</w:delText>
        </w:r>
      </w:del>
    </w:p>
    <w:bookmarkStart w:id="177" w:name="OLE_LINK14"/>
    <w:bookmarkStart w:id="178" w:name="OLE_LINK15"/>
    <w:p w:rsidR="002C7E70" w:rsidRPr="00844C95" w:rsidRDefault="001E20FA">
      <w:pPr>
        <w:pStyle w:val="Bibliography"/>
        <w:rPr>
          <w:rFonts w:ascii="Calibri" w:hAnsi="Calibri" w:cs="Calibri"/>
          <w:sz w:val="24"/>
          <w:szCs w:val="24"/>
        </w:rPr>
      </w:pPr>
      <w:r w:rsidRPr="00844C95">
        <w:rPr>
          <w:sz w:val="24"/>
          <w:szCs w:val="24"/>
        </w:rPr>
        <w:fldChar w:fldCharType="begin"/>
      </w:r>
      <w:r w:rsidR="00DD4746" w:rsidRPr="00844C95">
        <w:rPr>
          <w:sz w:val="24"/>
          <w:szCs w:val="24"/>
        </w:rPr>
        <w:instrText xml:space="preserve"> ADDIN ZOTERO_BIBL {"custom":[]} CSL_BIBLIOGRAPHY </w:instrText>
      </w:r>
      <w:r w:rsidRPr="00844C95">
        <w:rPr>
          <w:sz w:val="24"/>
          <w:szCs w:val="24"/>
        </w:rPr>
        <w:fldChar w:fldCharType="separate"/>
      </w:r>
      <w:r w:rsidR="007A140D" w:rsidRPr="00844C95">
        <w:rPr>
          <w:rFonts w:ascii="Calibri" w:hAnsi="Calibri" w:cs="Calibri"/>
          <w:sz w:val="24"/>
          <w:szCs w:val="24"/>
        </w:rPr>
        <w:t xml:space="preserve">[1] </w:t>
      </w:r>
      <w:r w:rsidR="007A140D" w:rsidRPr="00844C95">
        <w:rPr>
          <w:rFonts w:ascii="Calibri" w:hAnsi="Calibri" w:cs="Calibri"/>
          <w:sz w:val="24"/>
          <w:szCs w:val="24"/>
        </w:rPr>
        <w:tab/>
        <w:t>“curvelet toolbox,” &lt;http://www.curvelet.org/software.html&gt; (19 July 2012).</w:t>
      </w:r>
    </w:p>
    <w:p w:rsidR="002C7E70" w:rsidRPr="00844C95" w:rsidRDefault="007A140D">
      <w:pPr>
        <w:pStyle w:val="Bibliography"/>
        <w:rPr>
          <w:rFonts w:ascii="Calibri" w:hAnsi="Calibri" w:cs="Calibri"/>
          <w:sz w:val="24"/>
          <w:szCs w:val="24"/>
        </w:rPr>
      </w:pPr>
      <w:r w:rsidRPr="00844C95">
        <w:rPr>
          <w:rFonts w:ascii="Calibri" w:hAnsi="Calibri" w:cs="Calibri"/>
          <w:sz w:val="24"/>
          <w:szCs w:val="24"/>
        </w:rPr>
        <w:t xml:space="preserve">[2] </w:t>
      </w:r>
      <w:r w:rsidRPr="00844C95">
        <w:rPr>
          <w:rFonts w:ascii="Calibri" w:hAnsi="Calibri" w:cs="Calibri"/>
          <w:sz w:val="24"/>
          <w:szCs w:val="24"/>
        </w:rPr>
        <w:tab/>
        <w:t xml:space="preserve">A. M. Stein, D. A. Vader, L. M. Jawerth, D. A. Weitz, and L. M. Sander, “An algorithm for extracting the network geometry of three-dimensional collagen gels,” </w:t>
      </w:r>
      <w:r w:rsidRPr="00844C95">
        <w:rPr>
          <w:rFonts w:ascii="Calibri" w:hAnsi="Calibri" w:cs="Calibri"/>
          <w:i/>
          <w:iCs/>
          <w:sz w:val="24"/>
          <w:szCs w:val="24"/>
        </w:rPr>
        <w:t>Journal of Microscopy</w:t>
      </w:r>
      <w:r w:rsidRPr="00844C95">
        <w:rPr>
          <w:rFonts w:ascii="Calibri" w:hAnsi="Calibri" w:cs="Calibri"/>
          <w:sz w:val="24"/>
          <w:szCs w:val="24"/>
        </w:rPr>
        <w:t xml:space="preserve"> </w:t>
      </w:r>
      <w:r w:rsidRPr="00844C95">
        <w:rPr>
          <w:rFonts w:ascii="Calibri" w:hAnsi="Calibri" w:cs="Calibri"/>
          <w:b/>
          <w:bCs/>
          <w:sz w:val="24"/>
          <w:szCs w:val="24"/>
        </w:rPr>
        <w:t>232</w:t>
      </w:r>
      <w:r w:rsidRPr="00844C95">
        <w:rPr>
          <w:rFonts w:ascii="Calibri" w:hAnsi="Calibri" w:cs="Calibri"/>
          <w:sz w:val="24"/>
          <w:szCs w:val="24"/>
        </w:rPr>
        <w:t>(3), 463–475 (2008) [doi:10.1111/j.1365-2818.2008.02141.x].</w:t>
      </w:r>
    </w:p>
    <w:p w:rsidR="00A119CC" w:rsidRPr="00844C95" w:rsidRDefault="001E20FA" w:rsidP="00D737C6">
      <w:pPr>
        <w:rPr>
          <w:sz w:val="24"/>
          <w:szCs w:val="24"/>
        </w:rPr>
      </w:pPr>
      <w:r w:rsidRPr="00844C95">
        <w:rPr>
          <w:sz w:val="24"/>
          <w:szCs w:val="24"/>
        </w:rPr>
        <w:fldChar w:fldCharType="end"/>
      </w:r>
      <w:bookmarkEnd w:id="177"/>
      <w:bookmarkEnd w:id="178"/>
    </w:p>
    <w:sectPr w:rsidR="00A119CC" w:rsidRPr="00844C95" w:rsidSect="001536F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3pt;height:11.3pt" o:bullet="t">
        <v:imagedata r:id="rId1" o:title="mso7A91"/>
      </v:shape>
    </w:pict>
  </w:numPicBullet>
  <w:abstractNum w:abstractNumId="0">
    <w:nsid w:val="06644E4D"/>
    <w:multiLevelType w:val="hybridMultilevel"/>
    <w:tmpl w:val="564289F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73C6A1F"/>
    <w:multiLevelType w:val="hybridMultilevel"/>
    <w:tmpl w:val="FDD229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4FD7FC4"/>
    <w:multiLevelType w:val="hybridMultilevel"/>
    <w:tmpl w:val="AFB8C0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176704"/>
    <w:multiLevelType w:val="multilevel"/>
    <w:tmpl w:val="DB3E6C6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69216769"/>
    <w:multiLevelType w:val="hybridMultilevel"/>
    <w:tmpl w:val="D7FEB4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FA45C1"/>
    <w:multiLevelType w:val="hybridMultilevel"/>
    <w:tmpl w:val="D3C2409C"/>
    <w:lvl w:ilvl="0" w:tplc="F160ADC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num w:numId="1">
    <w:abstractNumId w:val="3"/>
  </w:num>
  <w:num w:numId="2">
    <w:abstractNumId w:val="4"/>
  </w:num>
  <w:num w:numId="3">
    <w:abstractNumId w:val="0"/>
  </w:num>
  <w:num w:numId="4">
    <w:abstractNumId w:val="5"/>
  </w:num>
  <w:num w:numId="5">
    <w:abstractNumId w:val="1"/>
  </w:num>
  <w:num w:numId="6">
    <w:abstractNumId w:val="3"/>
  </w:num>
  <w:num w:numId="7">
    <w:abstractNumId w:val="3"/>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defaultTabStop w:val="720"/>
  <w:drawingGridHorizontalSpacing w:val="144"/>
  <w:drawingGridVerticalSpacing w:val="144"/>
  <w:characterSpacingControl w:val="doNotCompress"/>
  <w:compat>
    <w:useFELayout/>
  </w:compat>
  <w:rsids>
    <w:rsidRoot w:val="00156D90"/>
    <w:rsid w:val="00002C85"/>
    <w:rsid w:val="00005C20"/>
    <w:rsid w:val="00012080"/>
    <w:rsid w:val="00017C89"/>
    <w:rsid w:val="0004197C"/>
    <w:rsid w:val="0006708A"/>
    <w:rsid w:val="000718BF"/>
    <w:rsid w:val="000A1F63"/>
    <w:rsid w:val="000A483A"/>
    <w:rsid w:val="000A63A3"/>
    <w:rsid w:val="000A759E"/>
    <w:rsid w:val="000A7FF2"/>
    <w:rsid w:val="000C46AB"/>
    <w:rsid w:val="000D118D"/>
    <w:rsid w:val="000E17A4"/>
    <w:rsid w:val="000E73BE"/>
    <w:rsid w:val="000F2772"/>
    <w:rsid w:val="00101B8E"/>
    <w:rsid w:val="00102BFD"/>
    <w:rsid w:val="00104358"/>
    <w:rsid w:val="001060B3"/>
    <w:rsid w:val="0011050C"/>
    <w:rsid w:val="00114827"/>
    <w:rsid w:val="001148B8"/>
    <w:rsid w:val="00146768"/>
    <w:rsid w:val="001536FE"/>
    <w:rsid w:val="00156D90"/>
    <w:rsid w:val="001608C3"/>
    <w:rsid w:val="00185388"/>
    <w:rsid w:val="00194764"/>
    <w:rsid w:val="001A0089"/>
    <w:rsid w:val="001A21FE"/>
    <w:rsid w:val="001B79D5"/>
    <w:rsid w:val="001B7FC9"/>
    <w:rsid w:val="001D2380"/>
    <w:rsid w:val="001E20FA"/>
    <w:rsid w:val="001F44A9"/>
    <w:rsid w:val="001F5AF1"/>
    <w:rsid w:val="001F72C2"/>
    <w:rsid w:val="00212E4B"/>
    <w:rsid w:val="0022371D"/>
    <w:rsid w:val="00253F63"/>
    <w:rsid w:val="0027332C"/>
    <w:rsid w:val="0028032E"/>
    <w:rsid w:val="00292ED0"/>
    <w:rsid w:val="002A5FB7"/>
    <w:rsid w:val="002A76C4"/>
    <w:rsid w:val="002B1117"/>
    <w:rsid w:val="002C0BA1"/>
    <w:rsid w:val="002C0EAA"/>
    <w:rsid w:val="002C7E70"/>
    <w:rsid w:val="0031054E"/>
    <w:rsid w:val="00330924"/>
    <w:rsid w:val="0033205A"/>
    <w:rsid w:val="00332CC6"/>
    <w:rsid w:val="003558B4"/>
    <w:rsid w:val="003563CA"/>
    <w:rsid w:val="003628BE"/>
    <w:rsid w:val="00362CB1"/>
    <w:rsid w:val="003813B4"/>
    <w:rsid w:val="003814AD"/>
    <w:rsid w:val="003869A7"/>
    <w:rsid w:val="00391628"/>
    <w:rsid w:val="003C160B"/>
    <w:rsid w:val="003C1618"/>
    <w:rsid w:val="003C205F"/>
    <w:rsid w:val="003C4F1A"/>
    <w:rsid w:val="003E1AA7"/>
    <w:rsid w:val="003E1DE7"/>
    <w:rsid w:val="003E27F6"/>
    <w:rsid w:val="003F4C4F"/>
    <w:rsid w:val="003F6E82"/>
    <w:rsid w:val="00414902"/>
    <w:rsid w:val="00431766"/>
    <w:rsid w:val="0043532D"/>
    <w:rsid w:val="00464CF1"/>
    <w:rsid w:val="00475DA3"/>
    <w:rsid w:val="0048680F"/>
    <w:rsid w:val="004A5D0C"/>
    <w:rsid w:val="004C04A2"/>
    <w:rsid w:val="004C3ABB"/>
    <w:rsid w:val="004C4DFA"/>
    <w:rsid w:val="004F1D0A"/>
    <w:rsid w:val="00502B08"/>
    <w:rsid w:val="0050733D"/>
    <w:rsid w:val="00512EEE"/>
    <w:rsid w:val="00521960"/>
    <w:rsid w:val="0052419F"/>
    <w:rsid w:val="00537EAE"/>
    <w:rsid w:val="005635AC"/>
    <w:rsid w:val="00565119"/>
    <w:rsid w:val="005861BF"/>
    <w:rsid w:val="00595D57"/>
    <w:rsid w:val="00596018"/>
    <w:rsid w:val="005965FB"/>
    <w:rsid w:val="005A7AD3"/>
    <w:rsid w:val="005C10AE"/>
    <w:rsid w:val="005D4ADB"/>
    <w:rsid w:val="005D7924"/>
    <w:rsid w:val="006004B3"/>
    <w:rsid w:val="006348BE"/>
    <w:rsid w:val="00635BA2"/>
    <w:rsid w:val="006366E7"/>
    <w:rsid w:val="00653FB1"/>
    <w:rsid w:val="0068398D"/>
    <w:rsid w:val="00686738"/>
    <w:rsid w:val="00690DA8"/>
    <w:rsid w:val="00696128"/>
    <w:rsid w:val="006A3207"/>
    <w:rsid w:val="006C0196"/>
    <w:rsid w:val="006C32B2"/>
    <w:rsid w:val="006C69E5"/>
    <w:rsid w:val="006D49CA"/>
    <w:rsid w:val="006D6E88"/>
    <w:rsid w:val="006E6949"/>
    <w:rsid w:val="00706D1C"/>
    <w:rsid w:val="0072013D"/>
    <w:rsid w:val="00720D07"/>
    <w:rsid w:val="00726057"/>
    <w:rsid w:val="0073172A"/>
    <w:rsid w:val="00746652"/>
    <w:rsid w:val="00752672"/>
    <w:rsid w:val="007700BA"/>
    <w:rsid w:val="007720A6"/>
    <w:rsid w:val="00777097"/>
    <w:rsid w:val="007778B1"/>
    <w:rsid w:val="007913ED"/>
    <w:rsid w:val="007A140D"/>
    <w:rsid w:val="007A6120"/>
    <w:rsid w:val="007B10C3"/>
    <w:rsid w:val="007B60A2"/>
    <w:rsid w:val="007C7D21"/>
    <w:rsid w:val="007D28F2"/>
    <w:rsid w:val="007E159B"/>
    <w:rsid w:val="007E313A"/>
    <w:rsid w:val="00813FE7"/>
    <w:rsid w:val="00836767"/>
    <w:rsid w:val="00844C95"/>
    <w:rsid w:val="00845A72"/>
    <w:rsid w:val="00846F43"/>
    <w:rsid w:val="00852F5A"/>
    <w:rsid w:val="008562B6"/>
    <w:rsid w:val="0087141B"/>
    <w:rsid w:val="00873F6D"/>
    <w:rsid w:val="00874706"/>
    <w:rsid w:val="008920F9"/>
    <w:rsid w:val="008A733E"/>
    <w:rsid w:val="008A73BF"/>
    <w:rsid w:val="008B17CA"/>
    <w:rsid w:val="008E5E9E"/>
    <w:rsid w:val="008F0CEE"/>
    <w:rsid w:val="008F73FE"/>
    <w:rsid w:val="00901318"/>
    <w:rsid w:val="009236CB"/>
    <w:rsid w:val="00924633"/>
    <w:rsid w:val="00924E9F"/>
    <w:rsid w:val="00925DA8"/>
    <w:rsid w:val="009317EC"/>
    <w:rsid w:val="00933D5C"/>
    <w:rsid w:val="009421AA"/>
    <w:rsid w:val="00954E8E"/>
    <w:rsid w:val="0095514A"/>
    <w:rsid w:val="00961AD8"/>
    <w:rsid w:val="00966CF2"/>
    <w:rsid w:val="009677D4"/>
    <w:rsid w:val="00970C04"/>
    <w:rsid w:val="009A5A3E"/>
    <w:rsid w:val="009B120C"/>
    <w:rsid w:val="009B3615"/>
    <w:rsid w:val="009C4B86"/>
    <w:rsid w:val="009E20DE"/>
    <w:rsid w:val="009E32B3"/>
    <w:rsid w:val="00A03A2B"/>
    <w:rsid w:val="00A0582E"/>
    <w:rsid w:val="00A119CC"/>
    <w:rsid w:val="00A17590"/>
    <w:rsid w:val="00A2564C"/>
    <w:rsid w:val="00A5218C"/>
    <w:rsid w:val="00A57F7C"/>
    <w:rsid w:val="00A67E2F"/>
    <w:rsid w:val="00A928D7"/>
    <w:rsid w:val="00AB0771"/>
    <w:rsid w:val="00AB2708"/>
    <w:rsid w:val="00AC47BA"/>
    <w:rsid w:val="00AD288C"/>
    <w:rsid w:val="00AD4A69"/>
    <w:rsid w:val="00AD7F62"/>
    <w:rsid w:val="00AE50C1"/>
    <w:rsid w:val="00AF5A28"/>
    <w:rsid w:val="00B01767"/>
    <w:rsid w:val="00B202E9"/>
    <w:rsid w:val="00B20F3E"/>
    <w:rsid w:val="00B22B4D"/>
    <w:rsid w:val="00B269AE"/>
    <w:rsid w:val="00B3572D"/>
    <w:rsid w:val="00B44544"/>
    <w:rsid w:val="00B4661F"/>
    <w:rsid w:val="00B46966"/>
    <w:rsid w:val="00B53B33"/>
    <w:rsid w:val="00B71888"/>
    <w:rsid w:val="00B908A4"/>
    <w:rsid w:val="00B959D1"/>
    <w:rsid w:val="00BA2DE3"/>
    <w:rsid w:val="00BD28DD"/>
    <w:rsid w:val="00BE1EF4"/>
    <w:rsid w:val="00BE25A5"/>
    <w:rsid w:val="00BF114B"/>
    <w:rsid w:val="00BF50AD"/>
    <w:rsid w:val="00C05093"/>
    <w:rsid w:val="00C1107B"/>
    <w:rsid w:val="00C550A4"/>
    <w:rsid w:val="00C560C4"/>
    <w:rsid w:val="00C63096"/>
    <w:rsid w:val="00C7138E"/>
    <w:rsid w:val="00C824FA"/>
    <w:rsid w:val="00C95FF6"/>
    <w:rsid w:val="00C97FF3"/>
    <w:rsid w:val="00CB1F03"/>
    <w:rsid w:val="00CB5456"/>
    <w:rsid w:val="00CB705A"/>
    <w:rsid w:val="00CC4992"/>
    <w:rsid w:val="00CC4BD6"/>
    <w:rsid w:val="00CD46F5"/>
    <w:rsid w:val="00CD4F77"/>
    <w:rsid w:val="00CF51CE"/>
    <w:rsid w:val="00D0104A"/>
    <w:rsid w:val="00D019E4"/>
    <w:rsid w:val="00D33F99"/>
    <w:rsid w:val="00D46757"/>
    <w:rsid w:val="00D64AAC"/>
    <w:rsid w:val="00D716C9"/>
    <w:rsid w:val="00D737C6"/>
    <w:rsid w:val="00D866E4"/>
    <w:rsid w:val="00D87CBC"/>
    <w:rsid w:val="00DA19DD"/>
    <w:rsid w:val="00DB7822"/>
    <w:rsid w:val="00DD4746"/>
    <w:rsid w:val="00DD7D3E"/>
    <w:rsid w:val="00E17DA7"/>
    <w:rsid w:val="00E2359C"/>
    <w:rsid w:val="00E26FCE"/>
    <w:rsid w:val="00E44695"/>
    <w:rsid w:val="00E50879"/>
    <w:rsid w:val="00E5465F"/>
    <w:rsid w:val="00E57E3D"/>
    <w:rsid w:val="00E62996"/>
    <w:rsid w:val="00E80282"/>
    <w:rsid w:val="00E85310"/>
    <w:rsid w:val="00EA27D8"/>
    <w:rsid w:val="00EA3776"/>
    <w:rsid w:val="00EB4EE7"/>
    <w:rsid w:val="00EF4211"/>
    <w:rsid w:val="00EF7A13"/>
    <w:rsid w:val="00F1715C"/>
    <w:rsid w:val="00F201C1"/>
    <w:rsid w:val="00F20B9C"/>
    <w:rsid w:val="00F25572"/>
    <w:rsid w:val="00F46E9B"/>
    <w:rsid w:val="00F62CCD"/>
    <w:rsid w:val="00F73290"/>
    <w:rsid w:val="00F85052"/>
    <w:rsid w:val="00F96F6E"/>
    <w:rsid w:val="00FA153B"/>
    <w:rsid w:val="00FA1A3B"/>
    <w:rsid w:val="00FB2722"/>
    <w:rsid w:val="00FB3245"/>
    <w:rsid w:val="00FB3761"/>
    <w:rsid w:val="00FC1E0A"/>
    <w:rsid w:val="00FC71DE"/>
    <w:rsid w:val="00FD3232"/>
    <w:rsid w:val="00FE0049"/>
    <w:rsid w:val="00FE1E25"/>
    <w:rsid w:val="00FF75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colormenu v:ext="edit" fillcolor="none" strokecolor="none"/>
    </o:shapedefaults>
    <o:shapelayout v:ext="edit">
      <o:idmap v:ext="edit" data="1"/>
      <o:rules v:ext="edit">
        <o:r id="V:Rule32" type="connector" idref="#_x0000_s1188">
          <o:proxy start="" idref="#_x0000_s1201" connectloc="1"/>
          <o:proxy end="" idref="#_x0000_s1100" connectloc="1"/>
        </o:r>
        <o:r id="V:Rule33" type="connector" idref="#_x0000_s1182">
          <o:proxy start="" idref="#_x0000_s1127" connectloc="3"/>
          <o:proxy end="" idref="#_x0000_s1093" connectloc="1"/>
        </o:r>
        <o:r id="V:Rule34" type="connector" idref="#_x0000_s1227">
          <o:proxy start="" idref="#_x0000_s1132" connectloc="2"/>
          <o:proxy end="" idref="#_x0000_s1098" connectloc="1"/>
        </o:r>
        <o:r id="V:Rule35" type="connector" idref="#_x0000_s1210">
          <o:proxy start="" idref="#_x0000_s1207" connectloc="2"/>
          <o:proxy end="" idref="#_x0000_s1100" connectloc="3"/>
        </o:r>
        <o:r id="V:Rule36" type="connector" idref="#_x0000_s1236">
          <o:proxy start="" idref="#_x0000_s1232" connectloc="2"/>
          <o:proxy end="" idref="#_x0000_s1145" connectloc="0"/>
        </o:r>
        <o:r id="V:Rule37" type="connector" idref="#_x0000_s1111">
          <o:proxy start="" idref="#_x0000_s1095" connectloc="2"/>
          <o:proxy end="" idref="#_x0000_s1099" connectloc="0"/>
        </o:r>
        <o:r id="V:Rule38" type="connector" idref="#_x0000_s1181">
          <o:proxy start="" idref="#_x0000_s1097" connectloc="2"/>
          <o:proxy end="" idref="#_x0000_s1127" connectloc="0"/>
        </o:r>
        <o:r id="V:Rule39" type="connector" idref="#_x0000_s1217">
          <o:proxy start="" idref="#_x0000_s1121" connectloc="1"/>
          <o:proxy end="" idref="#_x0000_s1099" connectloc="3"/>
        </o:r>
        <o:r id="V:Rule40" type="connector" idref="#_x0000_s1211">
          <o:proxy start="" idref="#_x0000_s1098" connectloc="3"/>
          <o:proxy end="" idref="#_x0000_s1122" connectloc="2"/>
        </o:r>
        <o:r id="V:Rule41" type="connector" idref="#_x0000_s1175">
          <o:proxy start="" idref="#_x0000_s1150" connectloc="2"/>
          <o:proxy end="" idref="#_x0000_s1232" connectloc="0"/>
        </o:r>
        <o:r id="V:Rule42" type="connector" idref="#_x0000_s1107">
          <o:proxy start="" idref="#_x0000_s1091" connectloc="2"/>
          <o:proxy end="" idref="#_x0000_s1097" connectloc="0"/>
        </o:r>
        <o:r id="V:Rule43" type="connector" idref="#_x0000_s1174">
          <o:proxy start="" idref="#_x0000_s1150" connectloc="3"/>
          <o:proxy end="" idref="#_x0000_s1173" connectloc="0"/>
        </o:r>
        <o:r id="V:Rule44" type="connector" idref="#_x0000_s1212">
          <o:proxy start="" idref="#_x0000_s1173" connectloc="1"/>
          <o:proxy end="" idref="#_x0000_s1098" connectloc="1"/>
        </o:r>
        <o:r id="V:Rule45" type="connector" idref="#_x0000_s1106">
          <o:proxy start="" idref="#_x0000_s1090" connectloc="1"/>
          <o:proxy end="" idref="#_x0000_s1091" connectloc="3"/>
        </o:r>
        <o:r id="V:Rule46" type="connector" idref="#_x0000_s1187">
          <o:proxy start="" idref="#_x0000_s1201" connectloc="0"/>
          <o:proxy end="" idref="#_x0000_s1095" connectloc="1"/>
        </o:r>
        <o:r id="V:Rule47" type="connector" idref="#_x0000_s1234">
          <o:proxy start="" idref="#_x0000_s1145" connectloc="1"/>
          <o:proxy end="" idref="#_x0000_s1093" connectloc="3"/>
        </o:r>
        <o:r id="V:Rule48" type="connector" idref="#_x0000_s1220">
          <o:proxy start="" idref="#_x0000_s1209" connectloc="2"/>
          <o:proxy end="" idref="#_x0000_s1098" connectloc="0"/>
        </o:r>
        <o:r id="V:Rule49" type="connector" idref="#_x0000_s1157">
          <o:proxy start="" idref="#_x0000_s1093" connectloc="2"/>
          <o:proxy end="" idref="#_x0000_s1095" connectloc="0"/>
        </o:r>
        <o:r id="V:Rule50" type="connector" idref="#_x0000_s1239">
          <o:proxy start="" idref="#_x0000_s1232" connectloc="3"/>
          <o:proxy end="" idref="#_x0000_s1100" connectloc="3"/>
        </o:r>
        <o:r id="V:Rule51" type="connector" idref="#_x0000_s1184">
          <o:proxy start="" idref="#_x0000_s1091" connectloc="1"/>
          <o:proxy end="" idref="#_x0000_s1098" connectloc="1"/>
        </o:r>
        <o:r id="V:Rule52" type="connector" idref="#_x0000_s1140">
          <o:proxy start="" idref="#_x0000_s1132" connectloc="0"/>
          <o:proxy end="" idref="#_x0000_s1201" connectloc="2"/>
        </o:r>
        <o:r id="V:Rule53" type="connector" idref="#_x0000_s1114">
          <o:proxy start="" idref="#_x0000_s1098" connectloc="2"/>
          <o:proxy end="" idref="#_x0000_s1100" connectloc="0"/>
        </o:r>
        <o:r id="V:Rule54" type="connector" idref="#_x0000_s1206">
          <o:proxy start="" idref="#_x0000_s1204" connectloc="1"/>
          <o:proxy end="" idref="#_x0000_s1132" connectloc="3"/>
        </o:r>
        <o:r id="V:Rule55" type="connector" idref="#_x0000_s1203">
          <o:proxy start="" idref="#_x0000_s1207" connectloc="3"/>
          <o:proxy end="" idref="#_x0000_s1122" connectloc="2"/>
        </o:r>
        <o:r id="V:Rule56" type="connector" idref="#_x0000_s1180">
          <o:proxy start="" idref="#_x0000_s1097" connectloc="3"/>
          <o:proxy end="" idref="#_x0000_s1093" connectloc="0"/>
        </o:r>
        <o:r id="V:Rule57" type="connector" idref="#_x0000_s1221">
          <o:proxy start="" idref="#_x0000_s1209" connectloc="3"/>
          <o:proxy end="" idref="#_x0000_s1207" connectloc="0"/>
        </o:r>
        <o:r id="V:Rule58" type="connector" idref="#_x0000_s1152">
          <o:proxy start="" idref="#_x0000_s1090" connectloc="3"/>
          <o:proxy end="" idref="#_x0000_s1150" connectloc="1"/>
        </o:r>
        <o:r id="V:Rule59" type="connector" idref="#_x0000_s1186">
          <o:proxy start="" idref="#_x0000_s1099" connectloc="2"/>
          <o:proxy end="" idref="#_x0000_s1204" connectloc="0"/>
        </o:r>
        <o:r id="V:Rule60" type="connector" idref="#_x0000_s1162">
          <o:proxy start="" idref="#_x0000_s1122" connectloc="0"/>
          <o:proxy end="" idref="#_x0000_s1121" connectloc="2"/>
        </o:r>
        <o:r id="V:Rule61" type="connector" idref="#_x0000_s1105">
          <o:proxy start="" idref="#_x0000_s1074" connectloc="2"/>
          <o:proxy end="" idref="#_x0000_s1090" connectloc="0"/>
        </o:r>
        <o:r id="V:Rule62" type="connector" idref="#_x0000_s1213">
          <o:proxy start="" idref="#_x0000_s1204" connectloc="3"/>
          <o:proxy end="" idref="#_x0000_s1209"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7924"/>
  </w:style>
  <w:style w:type="paragraph" w:styleId="Heading1">
    <w:name w:val="heading 1"/>
    <w:basedOn w:val="Normal"/>
    <w:next w:val="Normal"/>
    <w:link w:val="Heading1Char"/>
    <w:uiPriority w:val="9"/>
    <w:qFormat/>
    <w:rsid w:val="00391628"/>
    <w:pPr>
      <w:numPr>
        <w:numId w:val="1"/>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391628"/>
    <w:pPr>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391628"/>
    <w:pPr>
      <w:numPr>
        <w:ilvl w:val="2"/>
        <w:numId w:val="1"/>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391628"/>
    <w:pPr>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91628"/>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391628"/>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391628"/>
    <w:pPr>
      <w:numPr>
        <w:ilvl w:val="6"/>
        <w:numId w:val="1"/>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391628"/>
    <w:pPr>
      <w:numPr>
        <w:ilvl w:val="7"/>
        <w:numId w:val="1"/>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391628"/>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56D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D90"/>
    <w:rPr>
      <w:rFonts w:ascii="Tahoma" w:hAnsi="Tahoma" w:cs="Tahoma"/>
      <w:sz w:val="16"/>
      <w:szCs w:val="16"/>
    </w:rPr>
  </w:style>
  <w:style w:type="character" w:customStyle="1" w:styleId="Heading2Char">
    <w:name w:val="Heading 2 Char"/>
    <w:basedOn w:val="DefaultParagraphFont"/>
    <w:link w:val="Heading2"/>
    <w:uiPriority w:val="9"/>
    <w:rsid w:val="00391628"/>
    <w:rPr>
      <w:rFonts w:asciiTheme="majorHAnsi" w:eastAsiaTheme="majorEastAsia" w:hAnsiTheme="majorHAnsi" w:cstheme="majorBidi"/>
      <w:b/>
      <w:bCs/>
      <w:sz w:val="26"/>
      <w:szCs w:val="26"/>
    </w:rPr>
  </w:style>
  <w:style w:type="paragraph" w:styleId="Title">
    <w:name w:val="Title"/>
    <w:basedOn w:val="Normal"/>
    <w:next w:val="Normal"/>
    <w:link w:val="TitleChar"/>
    <w:uiPriority w:val="10"/>
    <w:qFormat/>
    <w:rsid w:val="00391628"/>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391628"/>
    <w:rPr>
      <w:rFonts w:asciiTheme="majorHAnsi" w:eastAsiaTheme="majorEastAsia" w:hAnsiTheme="majorHAnsi" w:cstheme="majorBidi"/>
      <w:spacing w:val="5"/>
      <w:sz w:val="52"/>
      <w:szCs w:val="52"/>
    </w:rPr>
  </w:style>
  <w:style w:type="character" w:customStyle="1" w:styleId="Heading1Char">
    <w:name w:val="Heading 1 Char"/>
    <w:basedOn w:val="DefaultParagraphFont"/>
    <w:link w:val="Heading1"/>
    <w:uiPriority w:val="9"/>
    <w:rsid w:val="00391628"/>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391628"/>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39162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391628"/>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391628"/>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391628"/>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391628"/>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391628"/>
    <w:rPr>
      <w:rFonts w:asciiTheme="majorHAnsi" w:eastAsiaTheme="majorEastAsia" w:hAnsiTheme="majorHAnsi" w:cstheme="majorBidi"/>
      <w:i/>
      <w:iCs/>
      <w:spacing w:val="5"/>
      <w:sz w:val="20"/>
      <w:szCs w:val="20"/>
    </w:rPr>
  </w:style>
  <w:style w:type="paragraph" w:styleId="Subtitle">
    <w:name w:val="Subtitle"/>
    <w:basedOn w:val="Normal"/>
    <w:next w:val="Normal"/>
    <w:link w:val="SubtitleChar"/>
    <w:uiPriority w:val="11"/>
    <w:qFormat/>
    <w:rsid w:val="00391628"/>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391628"/>
    <w:rPr>
      <w:rFonts w:asciiTheme="majorHAnsi" w:eastAsiaTheme="majorEastAsia" w:hAnsiTheme="majorHAnsi" w:cstheme="majorBidi"/>
      <w:i/>
      <w:iCs/>
      <w:spacing w:val="13"/>
      <w:sz w:val="24"/>
      <w:szCs w:val="24"/>
    </w:rPr>
  </w:style>
  <w:style w:type="character" w:styleId="Strong">
    <w:name w:val="Strong"/>
    <w:uiPriority w:val="22"/>
    <w:qFormat/>
    <w:rsid w:val="00391628"/>
    <w:rPr>
      <w:b/>
      <w:bCs/>
    </w:rPr>
  </w:style>
  <w:style w:type="character" w:styleId="Emphasis">
    <w:name w:val="Emphasis"/>
    <w:uiPriority w:val="20"/>
    <w:qFormat/>
    <w:rsid w:val="00391628"/>
    <w:rPr>
      <w:b/>
      <w:bCs/>
      <w:i/>
      <w:iCs/>
      <w:spacing w:val="10"/>
      <w:bdr w:val="none" w:sz="0" w:space="0" w:color="auto"/>
      <w:shd w:val="clear" w:color="auto" w:fill="auto"/>
    </w:rPr>
  </w:style>
  <w:style w:type="paragraph" w:styleId="NoSpacing">
    <w:name w:val="No Spacing"/>
    <w:basedOn w:val="Normal"/>
    <w:uiPriority w:val="1"/>
    <w:qFormat/>
    <w:rsid w:val="00391628"/>
    <w:pPr>
      <w:spacing w:after="0" w:line="240" w:lineRule="auto"/>
    </w:pPr>
  </w:style>
  <w:style w:type="paragraph" w:styleId="ListParagraph">
    <w:name w:val="List Paragraph"/>
    <w:basedOn w:val="Normal"/>
    <w:uiPriority w:val="34"/>
    <w:qFormat/>
    <w:rsid w:val="00391628"/>
    <w:pPr>
      <w:ind w:left="720"/>
      <w:contextualSpacing/>
    </w:pPr>
  </w:style>
  <w:style w:type="paragraph" w:styleId="Quote">
    <w:name w:val="Quote"/>
    <w:basedOn w:val="Normal"/>
    <w:next w:val="Normal"/>
    <w:link w:val="QuoteChar"/>
    <w:uiPriority w:val="29"/>
    <w:qFormat/>
    <w:rsid w:val="00391628"/>
    <w:pPr>
      <w:spacing w:before="200" w:after="0"/>
      <w:ind w:left="360" w:right="360"/>
    </w:pPr>
    <w:rPr>
      <w:i/>
      <w:iCs/>
    </w:rPr>
  </w:style>
  <w:style w:type="character" w:customStyle="1" w:styleId="QuoteChar">
    <w:name w:val="Quote Char"/>
    <w:basedOn w:val="DefaultParagraphFont"/>
    <w:link w:val="Quote"/>
    <w:uiPriority w:val="29"/>
    <w:rsid w:val="00391628"/>
    <w:rPr>
      <w:i/>
      <w:iCs/>
    </w:rPr>
  </w:style>
  <w:style w:type="paragraph" w:styleId="IntenseQuote">
    <w:name w:val="Intense Quote"/>
    <w:basedOn w:val="Normal"/>
    <w:next w:val="Normal"/>
    <w:link w:val="IntenseQuoteChar"/>
    <w:uiPriority w:val="30"/>
    <w:qFormat/>
    <w:rsid w:val="00391628"/>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391628"/>
    <w:rPr>
      <w:b/>
      <w:bCs/>
      <w:i/>
      <w:iCs/>
    </w:rPr>
  </w:style>
  <w:style w:type="character" w:styleId="SubtleEmphasis">
    <w:name w:val="Subtle Emphasis"/>
    <w:uiPriority w:val="19"/>
    <w:qFormat/>
    <w:rsid w:val="00391628"/>
    <w:rPr>
      <w:i/>
      <w:iCs/>
    </w:rPr>
  </w:style>
  <w:style w:type="character" w:styleId="IntenseEmphasis">
    <w:name w:val="Intense Emphasis"/>
    <w:uiPriority w:val="21"/>
    <w:qFormat/>
    <w:rsid w:val="00391628"/>
    <w:rPr>
      <w:b/>
      <w:bCs/>
    </w:rPr>
  </w:style>
  <w:style w:type="character" w:styleId="SubtleReference">
    <w:name w:val="Subtle Reference"/>
    <w:uiPriority w:val="31"/>
    <w:qFormat/>
    <w:rsid w:val="00391628"/>
    <w:rPr>
      <w:smallCaps/>
    </w:rPr>
  </w:style>
  <w:style w:type="character" w:styleId="IntenseReference">
    <w:name w:val="Intense Reference"/>
    <w:uiPriority w:val="32"/>
    <w:qFormat/>
    <w:rsid w:val="00391628"/>
    <w:rPr>
      <w:smallCaps/>
      <w:spacing w:val="5"/>
      <w:u w:val="single"/>
    </w:rPr>
  </w:style>
  <w:style w:type="character" w:styleId="BookTitle">
    <w:name w:val="Book Title"/>
    <w:uiPriority w:val="33"/>
    <w:qFormat/>
    <w:rsid w:val="00391628"/>
    <w:rPr>
      <w:i/>
      <w:iCs/>
      <w:smallCaps/>
      <w:spacing w:val="5"/>
    </w:rPr>
  </w:style>
  <w:style w:type="paragraph" w:styleId="TOCHeading">
    <w:name w:val="TOC Heading"/>
    <w:basedOn w:val="Heading1"/>
    <w:next w:val="Normal"/>
    <w:uiPriority w:val="39"/>
    <w:semiHidden/>
    <w:unhideWhenUsed/>
    <w:qFormat/>
    <w:rsid w:val="00391628"/>
    <w:pPr>
      <w:outlineLvl w:val="9"/>
    </w:pPr>
  </w:style>
  <w:style w:type="paragraph" w:styleId="TOC1">
    <w:name w:val="toc 1"/>
    <w:basedOn w:val="Normal"/>
    <w:next w:val="Normal"/>
    <w:autoRedefine/>
    <w:uiPriority w:val="39"/>
    <w:unhideWhenUsed/>
    <w:rsid w:val="00391628"/>
    <w:pPr>
      <w:spacing w:after="100"/>
    </w:pPr>
  </w:style>
  <w:style w:type="paragraph" w:styleId="TOC2">
    <w:name w:val="toc 2"/>
    <w:basedOn w:val="Normal"/>
    <w:next w:val="Normal"/>
    <w:autoRedefine/>
    <w:uiPriority w:val="39"/>
    <w:unhideWhenUsed/>
    <w:rsid w:val="00391628"/>
    <w:pPr>
      <w:spacing w:after="100"/>
      <w:ind w:left="220"/>
    </w:pPr>
  </w:style>
  <w:style w:type="character" w:styleId="Hyperlink">
    <w:name w:val="Hyperlink"/>
    <w:basedOn w:val="DefaultParagraphFont"/>
    <w:uiPriority w:val="99"/>
    <w:unhideWhenUsed/>
    <w:rsid w:val="00391628"/>
    <w:rPr>
      <w:color w:val="0000FF" w:themeColor="hyperlink"/>
      <w:u w:val="single"/>
    </w:rPr>
  </w:style>
  <w:style w:type="paragraph" w:styleId="Caption">
    <w:name w:val="caption"/>
    <w:basedOn w:val="Normal"/>
    <w:next w:val="Normal"/>
    <w:uiPriority w:val="35"/>
    <w:unhideWhenUsed/>
    <w:rsid w:val="002C0BA1"/>
    <w:pPr>
      <w:spacing w:line="240" w:lineRule="auto"/>
    </w:pPr>
    <w:rPr>
      <w:b/>
      <w:bCs/>
      <w:color w:val="4F81BD" w:themeColor="accent1"/>
      <w:sz w:val="18"/>
      <w:szCs w:val="18"/>
    </w:rPr>
  </w:style>
  <w:style w:type="paragraph" w:styleId="TOC3">
    <w:name w:val="toc 3"/>
    <w:basedOn w:val="Normal"/>
    <w:next w:val="Normal"/>
    <w:autoRedefine/>
    <w:uiPriority w:val="39"/>
    <w:unhideWhenUsed/>
    <w:rsid w:val="006D49CA"/>
    <w:pPr>
      <w:spacing w:after="100"/>
      <w:ind w:left="440"/>
    </w:pPr>
  </w:style>
  <w:style w:type="paragraph" w:styleId="Date">
    <w:name w:val="Date"/>
    <w:basedOn w:val="Normal"/>
    <w:next w:val="Normal"/>
    <w:link w:val="DateChar"/>
    <w:uiPriority w:val="99"/>
    <w:semiHidden/>
    <w:unhideWhenUsed/>
    <w:rsid w:val="009B3615"/>
  </w:style>
  <w:style w:type="character" w:customStyle="1" w:styleId="DateChar">
    <w:name w:val="Date Char"/>
    <w:basedOn w:val="DefaultParagraphFont"/>
    <w:link w:val="Date"/>
    <w:uiPriority w:val="99"/>
    <w:semiHidden/>
    <w:rsid w:val="009B3615"/>
  </w:style>
  <w:style w:type="paragraph" w:styleId="NormalWeb">
    <w:name w:val="Normal (Web)"/>
    <w:basedOn w:val="Normal"/>
    <w:uiPriority w:val="99"/>
    <w:semiHidden/>
    <w:unhideWhenUsed/>
    <w:rsid w:val="007E313A"/>
    <w:pPr>
      <w:spacing w:before="100" w:beforeAutospacing="1" w:after="100" w:afterAutospacing="1" w:line="240" w:lineRule="auto"/>
    </w:pPr>
    <w:rPr>
      <w:rFonts w:ascii="Times New Roman" w:eastAsia="Times New Roman" w:hAnsi="Times New Roman" w:cs="Times New Roman"/>
      <w:sz w:val="24"/>
      <w:szCs w:val="24"/>
      <w:lang w:eastAsia="zh-CN" w:bidi="ar-SA"/>
    </w:rPr>
  </w:style>
  <w:style w:type="character" w:styleId="CommentReference">
    <w:name w:val="annotation reference"/>
    <w:basedOn w:val="DefaultParagraphFont"/>
    <w:uiPriority w:val="99"/>
    <w:semiHidden/>
    <w:unhideWhenUsed/>
    <w:rsid w:val="002C0EAA"/>
    <w:rPr>
      <w:sz w:val="16"/>
      <w:szCs w:val="16"/>
    </w:rPr>
  </w:style>
  <w:style w:type="paragraph" w:styleId="CommentText">
    <w:name w:val="annotation text"/>
    <w:basedOn w:val="Normal"/>
    <w:link w:val="CommentTextChar"/>
    <w:uiPriority w:val="99"/>
    <w:semiHidden/>
    <w:unhideWhenUsed/>
    <w:rsid w:val="002C0EAA"/>
    <w:pPr>
      <w:spacing w:line="240" w:lineRule="auto"/>
    </w:pPr>
    <w:rPr>
      <w:sz w:val="20"/>
      <w:szCs w:val="20"/>
    </w:rPr>
  </w:style>
  <w:style w:type="character" w:customStyle="1" w:styleId="CommentTextChar">
    <w:name w:val="Comment Text Char"/>
    <w:basedOn w:val="DefaultParagraphFont"/>
    <w:link w:val="CommentText"/>
    <w:uiPriority w:val="99"/>
    <w:semiHidden/>
    <w:rsid w:val="002C0EAA"/>
    <w:rPr>
      <w:sz w:val="20"/>
      <w:szCs w:val="20"/>
    </w:rPr>
  </w:style>
  <w:style w:type="paragraph" w:styleId="CommentSubject">
    <w:name w:val="annotation subject"/>
    <w:basedOn w:val="CommentText"/>
    <w:next w:val="CommentText"/>
    <w:link w:val="CommentSubjectChar"/>
    <w:uiPriority w:val="99"/>
    <w:semiHidden/>
    <w:unhideWhenUsed/>
    <w:rsid w:val="002C0EAA"/>
    <w:rPr>
      <w:b/>
      <w:bCs/>
    </w:rPr>
  </w:style>
  <w:style w:type="character" w:customStyle="1" w:styleId="CommentSubjectChar">
    <w:name w:val="Comment Subject Char"/>
    <w:basedOn w:val="CommentTextChar"/>
    <w:link w:val="CommentSubject"/>
    <w:uiPriority w:val="99"/>
    <w:semiHidden/>
    <w:rsid w:val="002C0EAA"/>
    <w:rPr>
      <w:b/>
      <w:bCs/>
    </w:rPr>
  </w:style>
  <w:style w:type="paragraph" w:styleId="Bibliography">
    <w:name w:val="Bibliography"/>
    <w:basedOn w:val="Normal"/>
    <w:next w:val="Normal"/>
    <w:uiPriority w:val="37"/>
    <w:unhideWhenUsed/>
    <w:rsid w:val="00A119CC"/>
    <w:pPr>
      <w:tabs>
        <w:tab w:val="left" w:pos="504"/>
      </w:tabs>
      <w:spacing w:after="0" w:line="240" w:lineRule="auto"/>
      <w:ind w:left="504" w:hanging="504"/>
    </w:pPr>
  </w:style>
  <w:style w:type="paragraph" w:styleId="DocumentMap">
    <w:name w:val="Document Map"/>
    <w:basedOn w:val="Normal"/>
    <w:link w:val="DocumentMapChar"/>
    <w:uiPriority w:val="99"/>
    <w:semiHidden/>
    <w:unhideWhenUsed/>
    <w:rsid w:val="00002C8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02C8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82142332">
      <w:bodyDiv w:val="1"/>
      <w:marLeft w:val="0"/>
      <w:marRight w:val="0"/>
      <w:marTop w:val="0"/>
      <w:marBottom w:val="0"/>
      <w:divBdr>
        <w:top w:val="none" w:sz="0" w:space="0" w:color="auto"/>
        <w:left w:val="none" w:sz="0" w:space="0" w:color="auto"/>
        <w:bottom w:val="none" w:sz="0" w:space="0" w:color="auto"/>
        <w:right w:val="none" w:sz="0" w:space="0" w:color="auto"/>
      </w:divBdr>
      <w:divsChild>
        <w:div w:id="442071375">
          <w:marLeft w:val="0"/>
          <w:marRight w:val="0"/>
          <w:marTop w:val="0"/>
          <w:marBottom w:val="0"/>
          <w:divBdr>
            <w:top w:val="none" w:sz="0" w:space="0" w:color="auto"/>
            <w:left w:val="none" w:sz="0" w:space="0" w:color="auto"/>
            <w:bottom w:val="none" w:sz="0" w:space="0" w:color="auto"/>
            <w:right w:val="none" w:sz="0" w:space="0" w:color="auto"/>
          </w:divBdr>
          <w:divsChild>
            <w:div w:id="2039546641">
              <w:marLeft w:val="0"/>
              <w:marRight w:val="0"/>
              <w:marTop w:val="0"/>
              <w:marBottom w:val="0"/>
              <w:divBdr>
                <w:top w:val="none" w:sz="0" w:space="0" w:color="auto"/>
                <w:left w:val="none" w:sz="0" w:space="0" w:color="auto"/>
                <w:bottom w:val="none" w:sz="0" w:space="0" w:color="auto"/>
                <w:right w:val="none" w:sz="0" w:space="0" w:color="auto"/>
              </w:divBdr>
              <w:divsChild>
                <w:div w:id="156167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384536">
          <w:marLeft w:val="0"/>
          <w:marRight w:val="0"/>
          <w:marTop w:val="0"/>
          <w:marBottom w:val="0"/>
          <w:divBdr>
            <w:top w:val="none" w:sz="0" w:space="0" w:color="auto"/>
            <w:left w:val="none" w:sz="0" w:space="0" w:color="auto"/>
            <w:bottom w:val="none" w:sz="0" w:space="0" w:color="auto"/>
            <w:right w:val="none" w:sz="0" w:space="0" w:color="auto"/>
          </w:divBdr>
          <w:divsChild>
            <w:div w:id="1952125135">
              <w:marLeft w:val="0"/>
              <w:marRight w:val="0"/>
              <w:marTop w:val="0"/>
              <w:marBottom w:val="0"/>
              <w:divBdr>
                <w:top w:val="none" w:sz="0" w:space="0" w:color="auto"/>
                <w:left w:val="none" w:sz="0" w:space="0" w:color="auto"/>
                <w:bottom w:val="none" w:sz="0" w:space="0" w:color="auto"/>
                <w:right w:val="none" w:sz="0" w:space="0" w:color="auto"/>
              </w:divBdr>
              <w:divsChild>
                <w:div w:id="1855725126">
                  <w:marLeft w:val="0"/>
                  <w:marRight w:val="0"/>
                  <w:marTop w:val="0"/>
                  <w:marBottom w:val="0"/>
                  <w:divBdr>
                    <w:top w:val="none" w:sz="0" w:space="0" w:color="auto"/>
                    <w:left w:val="none" w:sz="0" w:space="0" w:color="auto"/>
                    <w:bottom w:val="none" w:sz="0" w:space="0" w:color="auto"/>
                    <w:right w:val="none" w:sz="0" w:space="0" w:color="auto"/>
                  </w:divBdr>
                  <w:divsChild>
                    <w:div w:id="197698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458218">
      <w:bodyDiv w:val="1"/>
      <w:marLeft w:val="0"/>
      <w:marRight w:val="0"/>
      <w:marTop w:val="0"/>
      <w:marBottom w:val="0"/>
      <w:divBdr>
        <w:top w:val="none" w:sz="0" w:space="0" w:color="auto"/>
        <w:left w:val="none" w:sz="0" w:space="0" w:color="auto"/>
        <w:bottom w:val="none" w:sz="0" w:space="0" w:color="auto"/>
        <w:right w:val="none" w:sz="0" w:space="0" w:color="auto"/>
      </w:divBdr>
      <w:divsChild>
        <w:div w:id="383338696">
          <w:marLeft w:val="0"/>
          <w:marRight w:val="0"/>
          <w:marTop w:val="0"/>
          <w:marBottom w:val="0"/>
          <w:divBdr>
            <w:top w:val="none" w:sz="0" w:space="0" w:color="auto"/>
            <w:left w:val="none" w:sz="0" w:space="0" w:color="auto"/>
            <w:bottom w:val="none" w:sz="0" w:space="0" w:color="auto"/>
            <w:right w:val="none" w:sz="0" w:space="0" w:color="auto"/>
          </w:divBdr>
          <w:divsChild>
            <w:div w:id="228151415">
              <w:marLeft w:val="0"/>
              <w:marRight w:val="0"/>
              <w:marTop w:val="0"/>
              <w:marBottom w:val="0"/>
              <w:divBdr>
                <w:top w:val="none" w:sz="0" w:space="0" w:color="auto"/>
                <w:left w:val="none" w:sz="0" w:space="0" w:color="auto"/>
                <w:bottom w:val="none" w:sz="0" w:space="0" w:color="auto"/>
                <w:right w:val="none" w:sz="0" w:space="0" w:color="auto"/>
              </w:divBdr>
              <w:divsChild>
                <w:div w:id="785123712">
                  <w:marLeft w:val="0"/>
                  <w:marRight w:val="0"/>
                  <w:marTop w:val="0"/>
                  <w:marBottom w:val="0"/>
                  <w:divBdr>
                    <w:top w:val="none" w:sz="0" w:space="0" w:color="auto"/>
                    <w:left w:val="none" w:sz="0" w:space="0" w:color="auto"/>
                    <w:bottom w:val="none" w:sz="0" w:space="0" w:color="auto"/>
                    <w:right w:val="none" w:sz="0" w:space="0" w:color="auto"/>
                  </w:divBdr>
                  <w:divsChild>
                    <w:div w:id="171750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19587">
          <w:marLeft w:val="0"/>
          <w:marRight w:val="0"/>
          <w:marTop w:val="0"/>
          <w:marBottom w:val="0"/>
          <w:divBdr>
            <w:top w:val="none" w:sz="0" w:space="0" w:color="auto"/>
            <w:left w:val="none" w:sz="0" w:space="0" w:color="auto"/>
            <w:bottom w:val="none" w:sz="0" w:space="0" w:color="auto"/>
            <w:right w:val="none" w:sz="0" w:space="0" w:color="auto"/>
          </w:divBdr>
          <w:divsChild>
            <w:div w:id="1830320411">
              <w:marLeft w:val="0"/>
              <w:marRight w:val="0"/>
              <w:marTop w:val="0"/>
              <w:marBottom w:val="0"/>
              <w:divBdr>
                <w:top w:val="none" w:sz="0" w:space="0" w:color="auto"/>
                <w:left w:val="none" w:sz="0" w:space="0" w:color="auto"/>
                <w:bottom w:val="none" w:sz="0" w:space="0" w:color="auto"/>
                <w:right w:val="none" w:sz="0" w:space="0" w:color="auto"/>
              </w:divBdr>
              <w:divsChild>
                <w:div w:id="837961766">
                  <w:marLeft w:val="0"/>
                  <w:marRight w:val="0"/>
                  <w:marTop w:val="0"/>
                  <w:marBottom w:val="0"/>
                  <w:divBdr>
                    <w:top w:val="none" w:sz="0" w:space="0" w:color="auto"/>
                    <w:left w:val="none" w:sz="0" w:space="0" w:color="auto"/>
                    <w:bottom w:val="none" w:sz="0" w:space="0" w:color="auto"/>
                    <w:right w:val="none" w:sz="0" w:space="0" w:color="auto"/>
                  </w:divBdr>
                  <w:divsChild>
                    <w:div w:id="15456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788567">
          <w:marLeft w:val="0"/>
          <w:marRight w:val="0"/>
          <w:marTop w:val="0"/>
          <w:marBottom w:val="0"/>
          <w:divBdr>
            <w:top w:val="none" w:sz="0" w:space="0" w:color="auto"/>
            <w:left w:val="none" w:sz="0" w:space="0" w:color="auto"/>
            <w:bottom w:val="none" w:sz="0" w:space="0" w:color="auto"/>
            <w:right w:val="none" w:sz="0" w:space="0" w:color="auto"/>
          </w:divBdr>
          <w:divsChild>
            <w:div w:id="597758335">
              <w:marLeft w:val="0"/>
              <w:marRight w:val="0"/>
              <w:marTop w:val="0"/>
              <w:marBottom w:val="0"/>
              <w:divBdr>
                <w:top w:val="none" w:sz="0" w:space="0" w:color="auto"/>
                <w:left w:val="none" w:sz="0" w:space="0" w:color="auto"/>
                <w:bottom w:val="none" w:sz="0" w:space="0" w:color="auto"/>
                <w:right w:val="none" w:sz="0" w:space="0" w:color="auto"/>
              </w:divBdr>
              <w:divsChild>
                <w:div w:id="1277758506">
                  <w:marLeft w:val="0"/>
                  <w:marRight w:val="0"/>
                  <w:marTop w:val="0"/>
                  <w:marBottom w:val="0"/>
                  <w:divBdr>
                    <w:top w:val="none" w:sz="0" w:space="0" w:color="auto"/>
                    <w:left w:val="none" w:sz="0" w:space="0" w:color="auto"/>
                    <w:bottom w:val="none" w:sz="0" w:space="0" w:color="auto"/>
                    <w:right w:val="none" w:sz="0" w:space="0" w:color="auto"/>
                  </w:divBdr>
                </w:div>
                <w:div w:id="1453287297">
                  <w:marLeft w:val="0"/>
                  <w:marRight w:val="0"/>
                  <w:marTop w:val="0"/>
                  <w:marBottom w:val="0"/>
                  <w:divBdr>
                    <w:top w:val="none" w:sz="0" w:space="0" w:color="auto"/>
                    <w:left w:val="none" w:sz="0" w:space="0" w:color="auto"/>
                    <w:bottom w:val="none" w:sz="0" w:space="0" w:color="auto"/>
                    <w:right w:val="none" w:sz="0" w:space="0" w:color="auto"/>
                  </w:divBdr>
                  <w:divsChild>
                    <w:div w:id="1741323555">
                      <w:marLeft w:val="0"/>
                      <w:marRight w:val="0"/>
                      <w:marTop w:val="0"/>
                      <w:marBottom w:val="0"/>
                      <w:divBdr>
                        <w:top w:val="none" w:sz="0" w:space="0" w:color="auto"/>
                        <w:left w:val="none" w:sz="0" w:space="0" w:color="auto"/>
                        <w:bottom w:val="none" w:sz="0" w:space="0" w:color="auto"/>
                        <w:right w:val="none" w:sz="0" w:space="0" w:color="auto"/>
                      </w:divBdr>
                    </w:div>
                  </w:divsChild>
                </w:div>
                <w:div w:id="167865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4329">
          <w:marLeft w:val="0"/>
          <w:marRight w:val="0"/>
          <w:marTop w:val="0"/>
          <w:marBottom w:val="0"/>
          <w:divBdr>
            <w:top w:val="none" w:sz="0" w:space="0" w:color="auto"/>
            <w:left w:val="none" w:sz="0" w:space="0" w:color="auto"/>
            <w:bottom w:val="none" w:sz="0" w:space="0" w:color="auto"/>
            <w:right w:val="none" w:sz="0" w:space="0" w:color="auto"/>
          </w:divBdr>
          <w:divsChild>
            <w:div w:id="1965118308">
              <w:marLeft w:val="0"/>
              <w:marRight w:val="0"/>
              <w:marTop w:val="0"/>
              <w:marBottom w:val="0"/>
              <w:divBdr>
                <w:top w:val="none" w:sz="0" w:space="0" w:color="auto"/>
                <w:left w:val="none" w:sz="0" w:space="0" w:color="auto"/>
                <w:bottom w:val="none" w:sz="0" w:space="0" w:color="auto"/>
                <w:right w:val="none" w:sz="0" w:space="0" w:color="auto"/>
              </w:divBdr>
              <w:divsChild>
                <w:div w:id="610673389">
                  <w:marLeft w:val="0"/>
                  <w:marRight w:val="0"/>
                  <w:marTop w:val="0"/>
                  <w:marBottom w:val="0"/>
                  <w:divBdr>
                    <w:top w:val="none" w:sz="0" w:space="0" w:color="auto"/>
                    <w:left w:val="none" w:sz="0" w:space="0" w:color="auto"/>
                    <w:bottom w:val="none" w:sz="0" w:space="0" w:color="auto"/>
                    <w:right w:val="none" w:sz="0" w:space="0" w:color="auto"/>
                  </w:divBdr>
                  <w:divsChild>
                    <w:div w:id="9102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8769">
          <w:marLeft w:val="0"/>
          <w:marRight w:val="0"/>
          <w:marTop w:val="0"/>
          <w:marBottom w:val="0"/>
          <w:divBdr>
            <w:top w:val="none" w:sz="0" w:space="0" w:color="auto"/>
            <w:left w:val="none" w:sz="0" w:space="0" w:color="auto"/>
            <w:bottom w:val="none" w:sz="0" w:space="0" w:color="auto"/>
            <w:right w:val="none" w:sz="0" w:space="0" w:color="auto"/>
          </w:divBdr>
          <w:divsChild>
            <w:div w:id="911701209">
              <w:marLeft w:val="0"/>
              <w:marRight w:val="0"/>
              <w:marTop w:val="0"/>
              <w:marBottom w:val="0"/>
              <w:divBdr>
                <w:top w:val="none" w:sz="0" w:space="0" w:color="auto"/>
                <w:left w:val="none" w:sz="0" w:space="0" w:color="auto"/>
                <w:bottom w:val="none" w:sz="0" w:space="0" w:color="auto"/>
                <w:right w:val="none" w:sz="0" w:space="0" w:color="auto"/>
              </w:divBdr>
              <w:divsChild>
                <w:div w:id="1093207622">
                  <w:marLeft w:val="0"/>
                  <w:marRight w:val="0"/>
                  <w:marTop w:val="0"/>
                  <w:marBottom w:val="0"/>
                  <w:divBdr>
                    <w:top w:val="none" w:sz="0" w:space="0" w:color="auto"/>
                    <w:left w:val="none" w:sz="0" w:space="0" w:color="auto"/>
                    <w:bottom w:val="none" w:sz="0" w:space="0" w:color="auto"/>
                    <w:right w:val="none" w:sz="0" w:space="0" w:color="auto"/>
                  </w:divBdr>
                  <w:divsChild>
                    <w:div w:id="17376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507848">
          <w:marLeft w:val="0"/>
          <w:marRight w:val="0"/>
          <w:marTop w:val="0"/>
          <w:marBottom w:val="0"/>
          <w:divBdr>
            <w:top w:val="none" w:sz="0" w:space="0" w:color="auto"/>
            <w:left w:val="none" w:sz="0" w:space="0" w:color="auto"/>
            <w:bottom w:val="none" w:sz="0" w:space="0" w:color="auto"/>
            <w:right w:val="none" w:sz="0" w:space="0" w:color="auto"/>
          </w:divBdr>
          <w:divsChild>
            <w:div w:id="168255124">
              <w:marLeft w:val="0"/>
              <w:marRight w:val="0"/>
              <w:marTop w:val="0"/>
              <w:marBottom w:val="0"/>
              <w:divBdr>
                <w:top w:val="none" w:sz="0" w:space="0" w:color="auto"/>
                <w:left w:val="none" w:sz="0" w:space="0" w:color="auto"/>
                <w:bottom w:val="none" w:sz="0" w:space="0" w:color="auto"/>
                <w:right w:val="none" w:sz="0" w:space="0" w:color="auto"/>
              </w:divBdr>
              <w:divsChild>
                <w:div w:id="18340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421785">
      <w:bodyDiv w:val="1"/>
      <w:marLeft w:val="0"/>
      <w:marRight w:val="0"/>
      <w:marTop w:val="0"/>
      <w:marBottom w:val="0"/>
      <w:divBdr>
        <w:top w:val="none" w:sz="0" w:space="0" w:color="auto"/>
        <w:left w:val="none" w:sz="0" w:space="0" w:color="auto"/>
        <w:bottom w:val="none" w:sz="0" w:space="0" w:color="auto"/>
        <w:right w:val="none" w:sz="0" w:space="0" w:color="auto"/>
      </w:divBdr>
    </w:div>
    <w:div w:id="2143571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D1042E-24A2-4518-BF91-BD0E38F03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21</Pages>
  <Words>2601</Words>
  <Characters>14829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Jeremy Bredfeldt</dc:creator>
  <cp:lastModifiedBy>youmap</cp:lastModifiedBy>
  <cp:revision>32</cp:revision>
  <cp:lastPrinted>2013-04-29T19:11:00Z</cp:lastPrinted>
  <dcterms:created xsi:type="dcterms:W3CDTF">2013-02-08T17:40:00Z</dcterms:created>
  <dcterms:modified xsi:type="dcterms:W3CDTF">2013-04-29T19:32:00Z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zotero-version="3.0.13"&gt;&lt;session id="fuVowO3m"/&gt;&lt;style id="http://www.zotero.org/styles/journal-of-biomedical-optics" hasBibliography="1" bibliographyStyleHasBeenSet="1"/&gt;&lt;prefs&gt;&lt;pref name="fieldType" value="Field"/&gt;&lt;pref name="stor</vt:lpwstr>
  </property>
  <property fmtid="{D5CDD505-2E9C-101B-9397-08002B2CF9AE}" pid="3" name="ZOTERO_PREF_2">
    <vt:lpwstr>eReferences" value="true"/&gt;&lt;pref name="noteType" value="0"/&gt;&lt;/prefs&gt;&lt;/data&gt;</vt:lpwstr>
  </property>
</Properties>
</file>